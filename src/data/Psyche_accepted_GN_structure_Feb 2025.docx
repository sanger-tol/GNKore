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514A6" w:rsidRDefault="00000000">
      <w:pPr>
        <w:pStyle w:val="Title"/>
        <w:rPr>
          <w:rFonts w:ascii="Arial" w:eastAsia="Arial" w:hAnsi="Arial" w:cs="Arial"/>
          <w:sz w:val="36"/>
          <w:szCs w:val="36"/>
        </w:rPr>
      </w:pPr>
      <w:r>
        <w:rPr>
          <w:rFonts w:ascii="Arial" w:eastAsia="Arial" w:hAnsi="Arial" w:cs="Arial"/>
          <w:sz w:val="36"/>
          <w:szCs w:val="36"/>
        </w:rPr>
        <w:t xml:space="preserve">The genome sequence of the Crepuscular Burnet, </w:t>
      </w:r>
      <w:proofErr w:type="spellStart"/>
      <w:r>
        <w:rPr>
          <w:rFonts w:ascii="Arial" w:eastAsia="Arial" w:hAnsi="Arial" w:cs="Arial"/>
          <w:i/>
          <w:sz w:val="36"/>
          <w:szCs w:val="36"/>
        </w:rPr>
        <w:t>Zygaena</w:t>
      </w:r>
      <w:proofErr w:type="spellEnd"/>
      <w:r>
        <w:rPr>
          <w:rFonts w:ascii="Arial" w:eastAsia="Arial" w:hAnsi="Arial" w:cs="Arial"/>
          <w:i/>
          <w:sz w:val="36"/>
          <w:szCs w:val="36"/>
        </w:rPr>
        <w:t xml:space="preserve"> </w:t>
      </w:r>
      <w:proofErr w:type="spellStart"/>
      <w:r>
        <w:rPr>
          <w:rFonts w:ascii="Arial" w:eastAsia="Arial" w:hAnsi="Arial" w:cs="Arial"/>
          <w:i/>
          <w:sz w:val="36"/>
          <w:szCs w:val="36"/>
        </w:rPr>
        <w:t>carniolica</w:t>
      </w:r>
      <w:proofErr w:type="spellEnd"/>
      <w:r>
        <w:rPr>
          <w:rFonts w:ascii="Arial" w:eastAsia="Arial" w:hAnsi="Arial" w:cs="Arial"/>
          <w:sz w:val="36"/>
          <w:szCs w:val="36"/>
        </w:rPr>
        <w:t xml:space="preserve"> (</w:t>
      </w:r>
      <w:proofErr w:type="spellStart"/>
      <w:r>
        <w:rPr>
          <w:rFonts w:ascii="Arial" w:eastAsia="Arial" w:hAnsi="Arial" w:cs="Arial"/>
          <w:sz w:val="36"/>
          <w:szCs w:val="36"/>
        </w:rPr>
        <w:t>Scopoli</w:t>
      </w:r>
      <w:proofErr w:type="spellEnd"/>
      <w:r>
        <w:rPr>
          <w:rFonts w:ascii="Arial" w:eastAsia="Arial" w:hAnsi="Arial" w:cs="Arial"/>
          <w:sz w:val="36"/>
          <w:szCs w:val="36"/>
        </w:rPr>
        <w:t>, 1763)</w:t>
      </w:r>
    </w:p>
    <w:p w14:paraId="00000002" w14:textId="77777777" w:rsidR="00C514A6" w:rsidRDefault="00000000">
      <w:pPr>
        <w:keepNext/>
        <w:keepLines/>
        <w:pBdr>
          <w:top w:val="nil"/>
          <w:left w:val="nil"/>
          <w:bottom w:val="nil"/>
          <w:right w:val="nil"/>
          <w:between w:val="nil"/>
        </w:pBdr>
        <w:spacing w:before="300" w:after="0"/>
        <w:jc w:val="center"/>
        <w:rPr>
          <w:b/>
          <w:color w:val="345A8A"/>
          <w:sz w:val="24"/>
          <w:szCs w:val="24"/>
        </w:rPr>
      </w:pPr>
      <w:r>
        <w:rPr>
          <w:b/>
          <w:color w:val="345A8A"/>
          <w:sz w:val="24"/>
          <w:szCs w:val="24"/>
        </w:rPr>
        <w:t>Abstract</w:t>
      </w:r>
    </w:p>
    <w:p w14:paraId="00000003" w14:textId="77777777" w:rsidR="00C514A6" w:rsidRDefault="00000000">
      <w:pPr>
        <w:keepNext/>
        <w:keepLines/>
        <w:pBdr>
          <w:top w:val="nil"/>
          <w:left w:val="nil"/>
          <w:bottom w:val="nil"/>
          <w:right w:val="nil"/>
          <w:between w:val="nil"/>
        </w:pBdr>
        <w:spacing w:before="100" w:after="360"/>
        <w:rPr>
          <w:color w:val="000000"/>
          <w:sz w:val="20"/>
          <w:szCs w:val="20"/>
        </w:rPr>
      </w:pPr>
      <w:r>
        <w:rPr>
          <w:color w:val="000000"/>
          <w:sz w:val="20"/>
          <w:szCs w:val="20"/>
        </w:rPr>
        <w:t xml:space="preserve">We present a genome assembly from a female specimen of </w:t>
      </w:r>
      <w:proofErr w:type="spellStart"/>
      <w:r>
        <w:rPr>
          <w:i/>
          <w:color w:val="000000"/>
          <w:sz w:val="20"/>
          <w:szCs w:val="20"/>
        </w:rPr>
        <w:t>Zygaena</w:t>
      </w:r>
      <w:proofErr w:type="spellEnd"/>
      <w:r>
        <w:rPr>
          <w:i/>
          <w:color w:val="000000"/>
          <w:sz w:val="20"/>
          <w:szCs w:val="20"/>
        </w:rPr>
        <w:t xml:space="preserve"> </w:t>
      </w:r>
      <w:proofErr w:type="spellStart"/>
      <w:r>
        <w:rPr>
          <w:i/>
          <w:color w:val="000000"/>
          <w:sz w:val="20"/>
          <w:szCs w:val="20"/>
        </w:rPr>
        <w:t>carniolica</w:t>
      </w:r>
      <w:proofErr w:type="spellEnd"/>
      <w:r>
        <w:rPr>
          <w:color w:val="000000"/>
          <w:sz w:val="20"/>
          <w:szCs w:val="20"/>
        </w:rPr>
        <w:t xml:space="preserve"> (the Crepuscular Burnet; Arthropoda; Insecta; Lepidoptera; </w:t>
      </w:r>
      <w:proofErr w:type="spellStart"/>
      <w:r>
        <w:rPr>
          <w:color w:val="000000"/>
          <w:sz w:val="20"/>
          <w:szCs w:val="20"/>
        </w:rPr>
        <w:t>Zygaenidae</w:t>
      </w:r>
      <w:proofErr w:type="spellEnd"/>
      <w:r>
        <w:rPr>
          <w:color w:val="000000"/>
          <w:sz w:val="20"/>
          <w:szCs w:val="20"/>
        </w:rPr>
        <w:t>). The assembly includes two haplotypes with total lengths of 353.39 megabases and 323.68 megabases. Most of haplotype 1 (99.94%) is scaffolded into 31 chromosomal pseudomolecules, including the W and Z sex chromosomes. Haplotype 2 was assembled to scaffold level. The mitochondrial genome has also been assembled, with a length of 15.56 kilobases.</w:t>
      </w:r>
    </w:p>
    <w:p w14:paraId="00000004" w14:textId="77777777" w:rsidR="00C514A6" w:rsidRDefault="00000000">
      <w:pPr>
        <w:pStyle w:val="Heading2"/>
      </w:pPr>
      <w:bookmarkStart w:id="0" w:name="bookmark=id.gjdgxs" w:colFirst="0" w:colLast="0"/>
      <w:bookmarkEnd w:id="0"/>
      <w:r>
        <w:t xml:space="preserve">Authors </w:t>
      </w:r>
    </w:p>
    <w:p w14:paraId="00000005" w14:textId="77777777" w:rsidR="00C514A6" w:rsidRDefault="00000000">
      <w:pPr>
        <w:pBdr>
          <w:top w:val="nil"/>
          <w:left w:val="nil"/>
          <w:bottom w:val="nil"/>
          <w:right w:val="nil"/>
          <w:between w:val="nil"/>
        </w:pBdr>
        <w:spacing w:before="40" w:after="240"/>
        <w:rPr>
          <w:color w:val="000000"/>
        </w:rPr>
      </w:pPr>
      <w:sdt>
        <w:sdtPr>
          <w:tag w:val="goog_rdk_0"/>
          <w:id w:val="-1840919938"/>
        </w:sdtPr>
        <w:sdtContent>
          <w:commentRangeStart w:id="1"/>
        </w:sdtContent>
      </w:sdt>
      <w:r>
        <w:rPr>
          <w:color w:val="000000"/>
        </w:rPr>
        <w:t xml:space="preserve">Yannick </w:t>
      </w:r>
      <w:proofErr w:type="spellStart"/>
      <w:r>
        <w:rPr>
          <w:color w:val="000000"/>
        </w:rPr>
        <w:t>Chittaro</w:t>
      </w:r>
      <w:proofErr w:type="spellEnd"/>
      <w:r>
        <w:rPr>
          <w:color w:val="000000"/>
        </w:rPr>
        <w:t xml:space="preserve">, Marianne Espeland, </w:t>
      </w:r>
      <w:sdt>
        <w:sdtPr>
          <w:tag w:val="goog_rdk_1"/>
          <w:id w:val="-1376309059"/>
        </w:sdtPr>
        <w:sdtContent>
          <w:ins w:id="2" w:author="Karen Houliston" w:date="2025-02-14T14:29:00Z">
            <w:r>
              <w:rPr>
                <w:color w:val="000000"/>
              </w:rPr>
              <w:t xml:space="preserve">[genome curator], Hub leader, </w:t>
            </w:r>
          </w:ins>
        </w:sdtContent>
      </w:sdt>
      <w:r>
        <w:rPr>
          <w:color w:val="000000"/>
        </w:rPr>
        <w:t>[Hub collective], Wellcome Sanger Institute Tree of Life Management, Samples and Laboratory team, Wellcome Sanger Institute Scientific Operations: Sequencing Operations, Wellcome Sanger Institute Tree of Life Core Informatics team, Tree of Life Core Informatics collective</w:t>
      </w:r>
      <w:commentRangeEnd w:id="1"/>
      <w:sdt>
        <w:sdtPr>
          <w:tag w:val="goog_rdk_2"/>
          <w:id w:val="323098864"/>
        </w:sdtPr>
        <w:sdtContent>
          <w:ins w:id="3" w:author="Karen Houliston" w:date="2025-02-14T15:01:00Z">
            <w:r>
              <w:commentReference w:id="1"/>
            </w:r>
            <w:r>
              <w:rPr>
                <w:color w:val="000000"/>
              </w:rPr>
              <w:t xml:space="preserve">, </w:t>
            </w:r>
          </w:ins>
          <w:sdt>
            <w:sdtPr>
              <w:tag w:val="goog_rdk_3"/>
              <w:id w:val="-1100480487"/>
            </w:sdtPr>
            <w:sdtContent>
              <w:commentRangeStart w:id="4"/>
            </w:sdtContent>
          </w:sdt>
          <w:ins w:id="5" w:author="Karen Houliston" w:date="2025-02-14T15:01:00Z">
            <w:r>
              <w:rPr>
                <w:color w:val="000000"/>
              </w:rPr>
              <w:t>Psyche Project consortium</w:t>
            </w:r>
          </w:ins>
        </w:sdtContent>
      </w:sdt>
      <w:commentRangeEnd w:id="4"/>
      <w:r>
        <w:commentReference w:id="4"/>
      </w:r>
    </w:p>
    <w:p w14:paraId="00000006" w14:textId="77777777" w:rsidR="00C514A6" w:rsidRDefault="00000000">
      <w:pPr>
        <w:pStyle w:val="Heading3"/>
      </w:pPr>
      <w:bookmarkStart w:id="6" w:name="bookmark=id.30j0zll" w:colFirst="0" w:colLast="0"/>
      <w:bookmarkEnd w:id="6"/>
      <w:r>
        <w:t>Author information</w:t>
      </w:r>
    </w:p>
    <w:p w14:paraId="00000007" w14:textId="77777777" w:rsidR="00C514A6" w:rsidRDefault="00000000">
      <w:pPr>
        <w:pBdr>
          <w:top w:val="nil"/>
          <w:left w:val="nil"/>
          <w:bottom w:val="nil"/>
          <w:right w:val="nil"/>
          <w:between w:val="nil"/>
        </w:pBdr>
        <w:spacing w:before="40" w:after="240"/>
        <w:rPr>
          <w:color w:val="000000"/>
        </w:rPr>
      </w:pPr>
      <w:r>
        <w:rPr>
          <w:color w:val="000000"/>
        </w:rPr>
        <w:t>The following groups contributed to this project. Full author lists can be found on the respective Zenodo pages:</w:t>
      </w:r>
    </w:p>
    <w:p w14:paraId="00000008" w14:textId="77777777" w:rsidR="00C514A6" w:rsidRDefault="00000000">
      <w:pPr>
        <w:numPr>
          <w:ilvl w:val="0"/>
          <w:numId w:val="1"/>
        </w:numPr>
      </w:pPr>
      <w:sdt>
        <w:sdtPr>
          <w:tag w:val="goog_rdk_4"/>
          <w:id w:val="-1708709236"/>
        </w:sdtPr>
        <w:sdtContent>
          <w:commentRangeStart w:id="7"/>
        </w:sdtContent>
      </w:sdt>
      <w:hyperlink r:id="rId11">
        <w:r>
          <w:rPr>
            <w:color w:val="156082"/>
          </w:rPr>
          <w:t>The Wellcome Sanger Institute Tree of Life Management, Samples and Laboratory team</w:t>
        </w:r>
      </w:hyperlink>
    </w:p>
    <w:p w14:paraId="00000009" w14:textId="77777777" w:rsidR="00C514A6" w:rsidRDefault="00000000">
      <w:pPr>
        <w:numPr>
          <w:ilvl w:val="0"/>
          <w:numId w:val="1"/>
        </w:numPr>
      </w:pPr>
      <w:hyperlink r:id="rId12">
        <w:r>
          <w:rPr>
            <w:color w:val="156082"/>
          </w:rPr>
          <w:t>The Wellcome Sanger Institute Scientific Operations: Sequencing Operations</w:t>
        </w:r>
      </w:hyperlink>
    </w:p>
    <w:p w14:paraId="0000000A" w14:textId="77777777" w:rsidR="00C514A6" w:rsidRDefault="00000000">
      <w:pPr>
        <w:numPr>
          <w:ilvl w:val="0"/>
          <w:numId w:val="1"/>
        </w:numPr>
      </w:pPr>
      <w:hyperlink r:id="rId13">
        <w:r>
          <w:rPr>
            <w:color w:val="156082"/>
          </w:rPr>
          <w:t>The Wellcome Sanger Institute Tree of Life Core Informatics team</w:t>
        </w:r>
      </w:hyperlink>
    </w:p>
    <w:p w14:paraId="0000000B" w14:textId="77777777" w:rsidR="00C514A6" w:rsidRDefault="00000000">
      <w:pPr>
        <w:numPr>
          <w:ilvl w:val="0"/>
          <w:numId w:val="1"/>
        </w:numPr>
      </w:pPr>
      <w:hyperlink r:id="rId14">
        <w:r>
          <w:rPr>
            <w:color w:val="156082"/>
          </w:rPr>
          <w:t>The Tree of Life Core Informatics collective</w:t>
        </w:r>
      </w:hyperlink>
      <w:commentRangeEnd w:id="7"/>
      <w:r>
        <w:commentReference w:id="7"/>
      </w:r>
    </w:p>
    <w:p w14:paraId="0000000C" w14:textId="77777777" w:rsidR="00C514A6" w:rsidRDefault="00000000">
      <w:pPr>
        <w:numPr>
          <w:ilvl w:val="0"/>
          <w:numId w:val="1"/>
        </w:numPr>
      </w:pPr>
      <w:r>
        <w:t>Psyche Project consortium</w:t>
      </w:r>
    </w:p>
    <w:p w14:paraId="0000000D" w14:textId="77777777" w:rsidR="00C514A6" w:rsidRDefault="00C514A6">
      <w:pPr>
        <w:spacing w:line="240" w:lineRule="auto"/>
      </w:pPr>
      <w:bookmarkStart w:id="8" w:name="bookmark=id.1fob9te" w:colFirst="0" w:colLast="0"/>
      <w:bookmarkEnd w:id="8"/>
    </w:p>
    <w:p w14:paraId="0000000E" w14:textId="77777777" w:rsidR="00C514A6" w:rsidRDefault="00000000">
      <w:pPr>
        <w:pStyle w:val="Heading2"/>
        <w:rPr>
          <w:color w:val="000000"/>
        </w:rPr>
      </w:pPr>
      <w:r>
        <w:rPr>
          <w:color w:val="000000"/>
        </w:rPr>
        <w:t>Keywords</w:t>
      </w:r>
    </w:p>
    <w:p w14:paraId="0000000F" w14:textId="77777777" w:rsidR="00C514A6" w:rsidRDefault="00000000">
      <w:pPr>
        <w:pBdr>
          <w:top w:val="nil"/>
          <w:left w:val="nil"/>
          <w:bottom w:val="nil"/>
          <w:right w:val="nil"/>
          <w:between w:val="nil"/>
        </w:pBdr>
        <w:spacing w:line="276" w:lineRule="auto"/>
        <w:rPr>
          <w:color w:val="000000"/>
        </w:rPr>
      </w:pPr>
      <w:proofErr w:type="spellStart"/>
      <w:r>
        <w:rPr>
          <w:i/>
          <w:color w:val="000000"/>
        </w:rPr>
        <w:t>Zygaena</w:t>
      </w:r>
      <w:proofErr w:type="spellEnd"/>
      <w:r>
        <w:rPr>
          <w:i/>
          <w:color w:val="000000"/>
        </w:rPr>
        <w:t xml:space="preserve"> </w:t>
      </w:r>
      <w:proofErr w:type="spellStart"/>
      <w:r>
        <w:rPr>
          <w:i/>
          <w:color w:val="000000"/>
        </w:rPr>
        <w:t>carniolica</w:t>
      </w:r>
      <w:proofErr w:type="spellEnd"/>
      <w:r>
        <w:rPr>
          <w:color w:val="000000"/>
        </w:rPr>
        <w:t xml:space="preserve">, Crepuscular Burnet, genome sequence, chromosomal, Lepidoptera </w:t>
      </w:r>
    </w:p>
    <w:p w14:paraId="00000010" w14:textId="77777777" w:rsidR="00C514A6" w:rsidRDefault="00C514A6">
      <w:pPr>
        <w:spacing w:line="240" w:lineRule="auto"/>
      </w:pPr>
    </w:p>
    <w:p w14:paraId="00000011" w14:textId="77777777" w:rsidR="00C514A6" w:rsidRDefault="00000000">
      <w:pPr>
        <w:spacing w:line="240" w:lineRule="auto"/>
        <w:rPr>
          <w:rFonts w:ascii="Play" w:eastAsia="Play" w:hAnsi="Play" w:cs="Play"/>
          <w:b/>
          <w:color w:val="0F4761"/>
          <w:sz w:val="32"/>
          <w:szCs w:val="32"/>
        </w:rPr>
      </w:pPr>
      <w:r>
        <w:br w:type="page"/>
      </w:r>
    </w:p>
    <w:p w14:paraId="00000012" w14:textId="77777777" w:rsidR="00C514A6" w:rsidRDefault="00000000">
      <w:pPr>
        <w:pStyle w:val="Heading2"/>
      </w:pPr>
      <w:r>
        <w:lastRenderedPageBreak/>
        <w:t>Main body</w:t>
      </w:r>
    </w:p>
    <w:p w14:paraId="00000013" w14:textId="77777777" w:rsidR="00C514A6" w:rsidRDefault="00000000">
      <w:pPr>
        <w:pStyle w:val="Heading3"/>
      </w:pPr>
      <w:bookmarkStart w:id="9" w:name="bookmark=id.3znysh7" w:colFirst="0" w:colLast="0"/>
      <w:bookmarkEnd w:id="9"/>
      <w:r>
        <w:t>Species taxonomy</w:t>
      </w:r>
    </w:p>
    <w:p w14:paraId="00000014" w14:textId="77777777" w:rsidR="00C514A6" w:rsidRDefault="00000000">
      <w:pPr>
        <w:pBdr>
          <w:top w:val="nil"/>
          <w:left w:val="nil"/>
          <w:bottom w:val="nil"/>
          <w:right w:val="nil"/>
          <w:between w:val="nil"/>
        </w:pBdr>
        <w:spacing w:before="40" w:after="240"/>
        <w:rPr>
          <w:color w:val="000000"/>
        </w:rPr>
      </w:pPr>
      <w:r>
        <w:rPr>
          <w:color w:val="000000"/>
        </w:rPr>
        <w:t xml:space="preserve">Eukaryota; Opisthokonta; Metazoa; Eumetazoa; Bilateria; Protostomia; </w:t>
      </w:r>
      <w:proofErr w:type="spellStart"/>
      <w:r>
        <w:rPr>
          <w:color w:val="000000"/>
        </w:rPr>
        <w:t>Ecdysozoa</w:t>
      </w:r>
      <w:proofErr w:type="spellEnd"/>
      <w:r>
        <w:rPr>
          <w:color w:val="000000"/>
        </w:rPr>
        <w:t xml:space="preserve">; </w:t>
      </w:r>
      <w:proofErr w:type="spellStart"/>
      <w:r>
        <w:rPr>
          <w:color w:val="000000"/>
        </w:rPr>
        <w:t>Panarthropoda</w:t>
      </w:r>
      <w:proofErr w:type="spellEnd"/>
      <w:r>
        <w:rPr>
          <w:color w:val="000000"/>
        </w:rPr>
        <w:t xml:space="preserve">; Arthropoda; Mandibulata; </w:t>
      </w:r>
      <w:proofErr w:type="spellStart"/>
      <w:r>
        <w:rPr>
          <w:color w:val="000000"/>
        </w:rPr>
        <w:t>Pancrustacea</w:t>
      </w:r>
      <w:proofErr w:type="spellEnd"/>
      <w:r>
        <w:rPr>
          <w:color w:val="000000"/>
        </w:rPr>
        <w:t xml:space="preserve">; </w:t>
      </w:r>
      <w:proofErr w:type="spellStart"/>
      <w:r>
        <w:rPr>
          <w:color w:val="000000"/>
        </w:rPr>
        <w:t>Hexapoda</w:t>
      </w:r>
      <w:proofErr w:type="spellEnd"/>
      <w:r>
        <w:rPr>
          <w:color w:val="000000"/>
        </w:rPr>
        <w:t xml:space="preserve">; Insecta; </w:t>
      </w:r>
      <w:proofErr w:type="spellStart"/>
      <w:r>
        <w:rPr>
          <w:color w:val="000000"/>
        </w:rPr>
        <w:t>Dicondylia</w:t>
      </w:r>
      <w:proofErr w:type="spellEnd"/>
      <w:r>
        <w:rPr>
          <w:color w:val="000000"/>
        </w:rPr>
        <w:t xml:space="preserve">; </w:t>
      </w:r>
      <w:proofErr w:type="spellStart"/>
      <w:r>
        <w:rPr>
          <w:color w:val="000000"/>
        </w:rPr>
        <w:t>Pterygota</w:t>
      </w:r>
      <w:proofErr w:type="spellEnd"/>
      <w:r>
        <w:rPr>
          <w:color w:val="000000"/>
        </w:rPr>
        <w:t xml:space="preserve">; Neoptera; </w:t>
      </w:r>
      <w:proofErr w:type="spellStart"/>
      <w:r>
        <w:rPr>
          <w:color w:val="000000"/>
        </w:rPr>
        <w:t>Endopterygota</w:t>
      </w:r>
      <w:proofErr w:type="spellEnd"/>
      <w:r>
        <w:rPr>
          <w:color w:val="000000"/>
        </w:rPr>
        <w:t xml:space="preserve">; </w:t>
      </w:r>
      <w:proofErr w:type="spellStart"/>
      <w:r>
        <w:rPr>
          <w:color w:val="000000"/>
        </w:rPr>
        <w:t>Amphiesmenoptera</w:t>
      </w:r>
      <w:proofErr w:type="spellEnd"/>
      <w:r>
        <w:rPr>
          <w:color w:val="000000"/>
        </w:rPr>
        <w:t xml:space="preserve">; Lepidoptera; </w:t>
      </w:r>
      <w:proofErr w:type="spellStart"/>
      <w:r>
        <w:rPr>
          <w:color w:val="000000"/>
        </w:rPr>
        <w:t>Glossata</w:t>
      </w:r>
      <w:proofErr w:type="spellEnd"/>
      <w:r>
        <w:rPr>
          <w:color w:val="000000"/>
        </w:rPr>
        <w:t xml:space="preserve">; </w:t>
      </w:r>
      <w:proofErr w:type="spellStart"/>
      <w:r>
        <w:rPr>
          <w:color w:val="000000"/>
        </w:rPr>
        <w:t>Neolepidoptera</w:t>
      </w:r>
      <w:proofErr w:type="spellEnd"/>
      <w:r>
        <w:rPr>
          <w:color w:val="000000"/>
        </w:rPr>
        <w:t xml:space="preserve">; </w:t>
      </w:r>
      <w:proofErr w:type="spellStart"/>
      <w:r>
        <w:rPr>
          <w:color w:val="000000"/>
        </w:rPr>
        <w:t>Heteroneura</w:t>
      </w:r>
      <w:proofErr w:type="spellEnd"/>
      <w:r>
        <w:rPr>
          <w:color w:val="000000"/>
        </w:rPr>
        <w:t xml:space="preserve">; </w:t>
      </w:r>
      <w:proofErr w:type="spellStart"/>
      <w:r>
        <w:rPr>
          <w:color w:val="000000"/>
        </w:rPr>
        <w:t>Ditrysia</w:t>
      </w:r>
      <w:proofErr w:type="spellEnd"/>
      <w:r>
        <w:rPr>
          <w:color w:val="000000"/>
        </w:rPr>
        <w:t xml:space="preserve">; </w:t>
      </w:r>
      <w:proofErr w:type="spellStart"/>
      <w:r>
        <w:rPr>
          <w:color w:val="000000"/>
        </w:rPr>
        <w:t>Apoditrysia</w:t>
      </w:r>
      <w:proofErr w:type="spellEnd"/>
      <w:r>
        <w:rPr>
          <w:color w:val="000000"/>
        </w:rPr>
        <w:t xml:space="preserve">; </w:t>
      </w:r>
      <w:proofErr w:type="spellStart"/>
      <w:r>
        <w:rPr>
          <w:color w:val="000000"/>
        </w:rPr>
        <w:t>Zygaenoidea</w:t>
      </w:r>
      <w:proofErr w:type="spellEnd"/>
      <w:r>
        <w:rPr>
          <w:color w:val="000000"/>
        </w:rPr>
        <w:t xml:space="preserve">; </w:t>
      </w:r>
      <w:proofErr w:type="spellStart"/>
      <w:r>
        <w:rPr>
          <w:color w:val="000000"/>
        </w:rPr>
        <w:t>Zygaenidae</w:t>
      </w:r>
      <w:proofErr w:type="spellEnd"/>
      <w:r>
        <w:rPr>
          <w:color w:val="000000"/>
        </w:rPr>
        <w:t xml:space="preserve">; </w:t>
      </w:r>
      <w:proofErr w:type="spellStart"/>
      <w:r>
        <w:rPr>
          <w:color w:val="000000"/>
        </w:rPr>
        <w:t>Zygaeninae</w:t>
      </w:r>
      <w:proofErr w:type="spellEnd"/>
      <w:r>
        <w:rPr>
          <w:color w:val="000000"/>
        </w:rPr>
        <w:t xml:space="preserve">; </w:t>
      </w:r>
      <w:proofErr w:type="spellStart"/>
      <w:r>
        <w:rPr>
          <w:i/>
          <w:color w:val="000000"/>
        </w:rPr>
        <w:t>Zygaena</w:t>
      </w:r>
      <w:proofErr w:type="spellEnd"/>
      <w:r>
        <w:rPr>
          <w:color w:val="000000"/>
        </w:rPr>
        <w:t xml:space="preserve">; </w:t>
      </w:r>
      <w:proofErr w:type="spellStart"/>
      <w:r>
        <w:rPr>
          <w:i/>
          <w:color w:val="000000"/>
        </w:rPr>
        <w:t>Zygaena</w:t>
      </w:r>
      <w:proofErr w:type="spellEnd"/>
      <w:r>
        <w:rPr>
          <w:i/>
          <w:color w:val="000000"/>
        </w:rPr>
        <w:t xml:space="preserve"> </w:t>
      </w:r>
      <w:proofErr w:type="spellStart"/>
      <w:r>
        <w:rPr>
          <w:i/>
          <w:color w:val="000000"/>
        </w:rPr>
        <w:t>carniolica</w:t>
      </w:r>
      <w:proofErr w:type="spellEnd"/>
      <w:r>
        <w:rPr>
          <w:color w:val="000000"/>
        </w:rPr>
        <w:t xml:space="preserve"> (</w:t>
      </w:r>
      <w:proofErr w:type="spellStart"/>
      <w:r>
        <w:rPr>
          <w:color w:val="000000"/>
        </w:rPr>
        <w:t>Scopoli</w:t>
      </w:r>
      <w:proofErr w:type="spellEnd"/>
      <w:r>
        <w:rPr>
          <w:color w:val="000000"/>
        </w:rPr>
        <w:t>, 1763) (</w:t>
      </w:r>
      <w:proofErr w:type="gramStart"/>
      <w:r>
        <w:rPr>
          <w:color w:val="000000"/>
        </w:rPr>
        <w:t>NCBI:txid</w:t>
      </w:r>
      <w:proofErr w:type="gramEnd"/>
      <w:r>
        <w:rPr>
          <w:color w:val="000000"/>
        </w:rPr>
        <w:t>287238)</w:t>
      </w:r>
    </w:p>
    <w:p w14:paraId="00000015" w14:textId="77777777" w:rsidR="00C514A6" w:rsidRDefault="00000000">
      <w:pPr>
        <w:pStyle w:val="Heading2"/>
      </w:pPr>
      <w:bookmarkStart w:id="10" w:name="bookmark=id.2et92p0" w:colFirst="0" w:colLast="0"/>
      <w:bookmarkEnd w:id="10"/>
      <w:r>
        <w:t>Background</w:t>
      </w:r>
    </w:p>
    <w:p w14:paraId="00000016" w14:textId="77777777" w:rsidR="00C514A6" w:rsidRDefault="00000000">
      <w:pPr>
        <w:pBdr>
          <w:top w:val="nil"/>
          <w:left w:val="nil"/>
          <w:bottom w:val="nil"/>
          <w:right w:val="nil"/>
          <w:between w:val="nil"/>
        </w:pBdr>
        <w:spacing w:before="40" w:after="240"/>
        <w:rPr>
          <w:color w:val="000000"/>
        </w:rPr>
      </w:pPr>
      <w:r>
        <w:rPr>
          <w:color w:val="000000"/>
        </w:rPr>
        <w:t>The crepuscular burnet moth (</w:t>
      </w:r>
      <w:proofErr w:type="spellStart"/>
      <w:r>
        <w:rPr>
          <w:i/>
          <w:color w:val="000000"/>
        </w:rPr>
        <w:t>Zygaena</w:t>
      </w:r>
      <w:proofErr w:type="spellEnd"/>
      <w:r>
        <w:rPr>
          <w:i/>
          <w:color w:val="000000"/>
        </w:rPr>
        <w:t xml:space="preserve"> </w:t>
      </w:r>
      <w:proofErr w:type="spellStart"/>
      <w:r>
        <w:rPr>
          <w:i/>
          <w:color w:val="000000"/>
        </w:rPr>
        <w:t>carniolica</w:t>
      </w:r>
      <w:proofErr w:type="spellEnd"/>
      <w:r>
        <w:rPr>
          <w:color w:val="000000"/>
        </w:rPr>
        <w:t xml:space="preserve">) is a widespread species with extremely variable phenotype and ecology. It is distributed from eastern Spain through central Europe to southern Siberia and western Mongolia, at elevations from sea level to almost 4,000 m. As with all species in the genus </w:t>
      </w:r>
      <w:proofErr w:type="spellStart"/>
      <w:r>
        <w:rPr>
          <w:i/>
          <w:color w:val="000000"/>
        </w:rPr>
        <w:t>Zygaena</w:t>
      </w:r>
      <w:proofErr w:type="spellEnd"/>
      <w:r>
        <w:rPr>
          <w:color w:val="000000"/>
        </w:rPr>
        <w:t xml:space="preserve">, </w:t>
      </w:r>
      <w:r>
        <w:rPr>
          <w:i/>
          <w:color w:val="000000"/>
        </w:rPr>
        <w:t xml:space="preserve">Z. </w:t>
      </w:r>
      <w:proofErr w:type="spellStart"/>
      <w:r>
        <w:rPr>
          <w:i/>
          <w:color w:val="000000"/>
        </w:rPr>
        <w:t>carniolica</w:t>
      </w:r>
      <w:proofErr w:type="spellEnd"/>
      <w:r>
        <w:rPr>
          <w:color w:val="000000"/>
        </w:rPr>
        <w:t xml:space="preserve"> is highly aposematic due to the capability of </w:t>
      </w:r>
      <w:proofErr w:type="spellStart"/>
      <w:r>
        <w:rPr>
          <w:color w:val="000000"/>
        </w:rPr>
        <w:t>synthesising</w:t>
      </w:r>
      <w:proofErr w:type="spellEnd"/>
      <w:r>
        <w:rPr>
          <w:color w:val="000000"/>
        </w:rPr>
        <w:t xml:space="preserve"> and/or sequestering cyanogenic glucosides from its host plants. The forewings are black with six red spots of variable size, with </w:t>
      </w:r>
      <w:proofErr w:type="gramStart"/>
      <w:r>
        <w:rPr>
          <w:color w:val="000000"/>
        </w:rPr>
        <w:t>more or less cream</w:t>
      </w:r>
      <w:proofErr w:type="gramEnd"/>
      <w:r>
        <w:rPr>
          <w:color w:val="000000"/>
        </w:rPr>
        <w:t xml:space="preserve"> </w:t>
      </w:r>
      <w:proofErr w:type="spellStart"/>
      <w:r>
        <w:rPr>
          <w:color w:val="000000"/>
        </w:rPr>
        <w:t>colouration</w:t>
      </w:r>
      <w:proofErr w:type="spellEnd"/>
      <w:r>
        <w:rPr>
          <w:color w:val="000000"/>
        </w:rPr>
        <w:t xml:space="preserve"> around the spots, and hindwings are red with a back border. In extreme cases, the cream </w:t>
      </w:r>
      <w:proofErr w:type="spellStart"/>
      <w:r>
        <w:rPr>
          <w:color w:val="000000"/>
        </w:rPr>
        <w:t>colouration</w:t>
      </w:r>
      <w:proofErr w:type="spellEnd"/>
      <w:r>
        <w:rPr>
          <w:color w:val="000000"/>
        </w:rPr>
        <w:t xml:space="preserve"> completely takes over and the black </w:t>
      </w:r>
      <w:proofErr w:type="spellStart"/>
      <w:r>
        <w:rPr>
          <w:color w:val="000000"/>
        </w:rPr>
        <w:t>colouration</w:t>
      </w:r>
      <w:proofErr w:type="spellEnd"/>
      <w:r>
        <w:rPr>
          <w:color w:val="000000"/>
        </w:rPr>
        <w:t xml:space="preserve"> is hardly visible. </w:t>
      </w:r>
    </w:p>
    <w:p w14:paraId="00000017" w14:textId="77777777" w:rsidR="00C514A6" w:rsidRDefault="00000000">
      <w:pPr>
        <w:pBdr>
          <w:top w:val="nil"/>
          <w:left w:val="nil"/>
          <w:bottom w:val="nil"/>
          <w:right w:val="nil"/>
          <w:between w:val="nil"/>
        </w:pBdr>
        <w:spacing w:before="40" w:after="240"/>
        <w:rPr>
          <w:color w:val="000000"/>
        </w:rPr>
      </w:pPr>
      <w:r>
        <w:rPr>
          <w:color w:val="000000"/>
        </w:rPr>
        <w:t xml:space="preserve">It occurs in a variety of habitats, mainly in calcareous regions. The species feeds on a variety of host plants mainly of the genera </w:t>
      </w:r>
      <w:r>
        <w:rPr>
          <w:i/>
          <w:color w:val="000000"/>
        </w:rPr>
        <w:t>Anthyllis</w:t>
      </w:r>
      <w:r>
        <w:rPr>
          <w:color w:val="000000"/>
        </w:rPr>
        <w:t xml:space="preserve">, </w:t>
      </w:r>
      <w:proofErr w:type="spellStart"/>
      <w:r>
        <w:rPr>
          <w:i/>
          <w:color w:val="000000"/>
        </w:rPr>
        <w:t>Dorycnium</w:t>
      </w:r>
      <w:proofErr w:type="spellEnd"/>
      <w:r>
        <w:rPr>
          <w:color w:val="000000"/>
        </w:rPr>
        <w:t xml:space="preserve">, </w:t>
      </w:r>
      <w:proofErr w:type="spellStart"/>
      <w:r>
        <w:rPr>
          <w:i/>
          <w:color w:val="000000"/>
        </w:rPr>
        <w:t>Hippocrepis</w:t>
      </w:r>
      <w:proofErr w:type="spellEnd"/>
      <w:r>
        <w:rPr>
          <w:color w:val="000000"/>
        </w:rPr>
        <w:t xml:space="preserve">, </w:t>
      </w:r>
      <w:proofErr w:type="spellStart"/>
      <w:r>
        <w:rPr>
          <w:i/>
          <w:color w:val="000000"/>
        </w:rPr>
        <w:t>Onobrychis</w:t>
      </w:r>
      <w:proofErr w:type="spellEnd"/>
      <w:r>
        <w:rPr>
          <w:color w:val="000000"/>
        </w:rPr>
        <w:t xml:space="preserve">, </w:t>
      </w:r>
      <w:r>
        <w:rPr>
          <w:i/>
          <w:color w:val="000000"/>
        </w:rPr>
        <w:t>Lotus</w:t>
      </w:r>
      <w:r>
        <w:rPr>
          <w:color w:val="000000"/>
        </w:rPr>
        <w:t xml:space="preserve">, </w:t>
      </w:r>
      <w:proofErr w:type="spellStart"/>
      <w:r>
        <w:rPr>
          <w:i/>
          <w:color w:val="000000"/>
        </w:rPr>
        <w:t>Hedysarum</w:t>
      </w:r>
      <w:proofErr w:type="spellEnd"/>
      <w:r>
        <w:rPr>
          <w:color w:val="000000"/>
        </w:rPr>
        <w:t xml:space="preserve"> and </w:t>
      </w:r>
      <w:r>
        <w:rPr>
          <w:i/>
          <w:color w:val="000000"/>
        </w:rPr>
        <w:t>Astragalus</w:t>
      </w:r>
      <w:r>
        <w:rPr>
          <w:color w:val="000000"/>
        </w:rPr>
        <w:t>, all Fabaceae (</w:t>
      </w:r>
      <w:hyperlink w:anchor="bookmark=id.111kx3o">
        <w:r>
          <w:rPr>
            <w:color w:val="156082"/>
          </w:rPr>
          <w:t xml:space="preserve">Hofmann &amp; </w:t>
        </w:r>
        <w:proofErr w:type="spellStart"/>
        <w:r>
          <w:rPr>
            <w:color w:val="156082"/>
          </w:rPr>
          <w:t>Tremewan</w:t>
        </w:r>
        <w:proofErr w:type="spellEnd"/>
        <w:r>
          <w:rPr>
            <w:color w:val="156082"/>
          </w:rPr>
          <w:t>, 2020</w:t>
        </w:r>
      </w:hyperlink>
      <w:r>
        <w:rPr>
          <w:color w:val="000000"/>
        </w:rPr>
        <w:t xml:space="preserve">). It is often abundant where it occurs, and can benefit from planted </w:t>
      </w:r>
      <w:r>
        <w:rPr>
          <w:i/>
          <w:color w:val="000000"/>
        </w:rPr>
        <w:t>Lotus</w:t>
      </w:r>
      <w:r>
        <w:rPr>
          <w:color w:val="000000"/>
        </w:rPr>
        <w:t xml:space="preserve"> and </w:t>
      </w:r>
      <w:proofErr w:type="spellStart"/>
      <w:r>
        <w:rPr>
          <w:i/>
          <w:color w:val="000000"/>
        </w:rPr>
        <w:t>Onobrychis</w:t>
      </w:r>
      <w:proofErr w:type="spellEnd"/>
      <w:r>
        <w:rPr>
          <w:color w:val="000000"/>
        </w:rPr>
        <w:t xml:space="preserve"> crops (</w:t>
      </w:r>
      <w:proofErr w:type="spellStart"/>
      <w:r>
        <w:fldChar w:fldCharType="begin"/>
      </w:r>
      <w:r>
        <w:instrText>HYPERLINK \l "bookmark=id.1664s55" \h</w:instrText>
      </w:r>
      <w:r>
        <w:fldChar w:fldCharType="separate"/>
      </w:r>
      <w:r>
        <w:rPr>
          <w:color w:val="156082"/>
        </w:rPr>
        <w:t>Rennwald</w:t>
      </w:r>
      <w:proofErr w:type="spellEnd"/>
      <w:r>
        <w:rPr>
          <w:color w:val="156082"/>
        </w:rPr>
        <w:t xml:space="preserve"> </w:t>
      </w:r>
      <w:r>
        <w:fldChar w:fldCharType="end"/>
      </w:r>
      <w:hyperlink w:anchor="bookmark=id.1664s55">
        <w:r>
          <w:rPr>
            <w:i/>
            <w:color w:val="156082"/>
          </w:rPr>
          <w:t>et al.</w:t>
        </w:r>
      </w:hyperlink>
      <w:hyperlink w:anchor="bookmark=id.1664s55">
        <w:r>
          <w:rPr>
            <w:color w:val="156082"/>
          </w:rPr>
          <w:t>, 2012</w:t>
        </w:r>
      </w:hyperlink>
      <w:r>
        <w:rPr>
          <w:color w:val="000000"/>
        </w:rPr>
        <w:t xml:space="preserve">). Individuals are rather </w:t>
      </w:r>
      <w:proofErr w:type="gramStart"/>
      <w:r>
        <w:rPr>
          <w:color w:val="000000"/>
        </w:rPr>
        <w:t>lethargic</w:t>
      </w:r>
      <w:proofErr w:type="gramEnd"/>
      <w:r>
        <w:rPr>
          <w:color w:val="000000"/>
        </w:rPr>
        <w:t xml:space="preserve"> and many can be found roosting on a single flower head. Populations are univoltine or </w:t>
      </w:r>
      <w:proofErr w:type="spellStart"/>
      <w:r>
        <w:rPr>
          <w:color w:val="000000"/>
        </w:rPr>
        <w:t>biovoltine</w:t>
      </w:r>
      <w:proofErr w:type="spellEnd"/>
      <w:r>
        <w:rPr>
          <w:color w:val="000000"/>
        </w:rPr>
        <w:t xml:space="preserve"> depending on locality, and flight time is variable (</w:t>
      </w:r>
      <w:hyperlink w:anchor="bookmark=id.111kx3o">
        <w:r>
          <w:rPr>
            <w:color w:val="156082"/>
          </w:rPr>
          <w:t xml:space="preserve">Hofmann &amp; </w:t>
        </w:r>
        <w:proofErr w:type="spellStart"/>
        <w:r>
          <w:rPr>
            <w:color w:val="156082"/>
          </w:rPr>
          <w:t>Tremewan</w:t>
        </w:r>
        <w:proofErr w:type="spellEnd"/>
        <w:r>
          <w:rPr>
            <w:color w:val="156082"/>
          </w:rPr>
          <w:t>, 2020</w:t>
        </w:r>
      </w:hyperlink>
      <w:r>
        <w:rPr>
          <w:color w:val="000000"/>
        </w:rPr>
        <w:t xml:space="preserve">). </w:t>
      </w:r>
    </w:p>
    <w:p w14:paraId="00000018" w14:textId="77777777" w:rsidR="00C514A6" w:rsidRDefault="00000000">
      <w:pPr>
        <w:pBdr>
          <w:top w:val="nil"/>
          <w:left w:val="nil"/>
          <w:bottom w:val="nil"/>
          <w:right w:val="nil"/>
          <w:between w:val="nil"/>
        </w:pBdr>
        <w:spacing w:before="40" w:after="240"/>
        <w:rPr>
          <w:color w:val="000000"/>
        </w:rPr>
      </w:pPr>
      <w:r>
        <w:rPr>
          <w:i/>
          <w:color w:val="000000"/>
        </w:rPr>
        <w:t xml:space="preserve">Z. </w:t>
      </w:r>
      <w:proofErr w:type="spellStart"/>
      <w:r>
        <w:rPr>
          <w:i/>
          <w:color w:val="000000"/>
        </w:rPr>
        <w:t>carniolica</w:t>
      </w:r>
      <w:proofErr w:type="spellEnd"/>
      <w:r>
        <w:rPr>
          <w:color w:val="000000"/>
        </w:rPr>
        <w:t xml:space="preserve"> is listed as Vulnerable in Switzerland (</w:t>
      </w:r>
      <w:proofErr w:type="spellStart"/>
      <w:r>
        <w:fldChar w:fldCharType="begin"/>
      </w:r>
      <w:r>
        <w:instrText>HYPERLINK \l "bookmark=id.43ky6rz" \h</w:instrText>
      </w:r>
      <w:r>
        <w:fldChar w:fldCharType="separate"/>
      </w:r>
      <w:r>
        <w:rPr>
          <w:color w:val="156082"/>
        </w:rPr>
        <w:t>Wermeille</w:t>
      </w:r>
      <w:proofErr w:type="spellEnd"/>
      <w:r>
        <w:rPr>
          <w:color w:val="156082"/>
        </w:rPr>
        <w:t xml:space="preserve"> </w:t>
      </w:r>
      <w:r>
        <w:fldChar w:fldCharType="end"/>
      </w:r>
      <w:hyperlink w:anchor="bookmark=id.43ky6rz">
        <w:r>
          <w:rPr>
            <w:i/>
            <w:color w:val="156082"/>
          </w:rPr>
          <w:t>et al.</w:t>
        </w:r>
      </w:hyperlink>
      <w:hyperlink w:anchor="bookmark=id.43ky6rz">
        <w:r>
          <w:rPr>
            <w:color w:val="156082"/>
          </w:rPr>
          <w:t>, 2014</w:t>
        </w:r>
      </w:hyperlink>
      <w:r>
        <w:rPr>
          <w:color w:val="000000"/>
        </w:rPr>
        <w:t xml:space="preserve">) and threatened in some states in eastern Germany, where it reaches the northernmost boundary of its distribution Wachlin </w:t>
      </w:r>
      <w:r>
        <w:rPr>
          <w:i/>
          <w:color w:val="000000"/>
        </w:rPr>
        <w:t>et al.</w:t>
      </w:r>
      <w:r>
        <w:rPr>
          <w:color w:val="000000"/>
        </w:rPr>
        <w:t xml:space="preserve"> (</w:t>
      </w:r>
      <w:hyperlink w:anchor="bookmark=id.1jlao46">
        <w:r>
          <w:rPr>
            <w:color w:val="156082"/>
          </w:rPr>
          <w:t>1997</w:t>
        </w:r>
      </w:hyperlink>
      <w:r>
        <w:rPr>
          <w:color w:val="000000"/>
        </w:rPr>
        <w:t xml:space="preserve">). It is not listed in the </w:t>
      </w:r>
      <w:hyperlink r:id="rId15">
        <w:r>
          <w:rPr>
            <w:color w:val="156082"/>
          </w:rPr>
          <w:t>IUCN Red list Europe</w:t>
        </w:r>
      </w:hyperlink>
      <w:r>
        <w:rPr>
          <w:color w:val="000000"/>
        </w:rPr>
        <w:t xml:space="preserve">. An allozyme-based population genetic study of populations in Germany and adjoining areas in Luxembourg and France found the genetic diversity of </w:t>
      </w:r>
      <w:r>
        <w:rPr>
          <w:i/>
          <w:color w:val="000000"/>
        </w:rPr>
        <w:t xml:space="preserve">Z. </w:t>
      </w:r>
      <w:proofErr w:type="spellStart"/>
      <w:r>
        <w:rPr>
          <w:i/>
          <w:color w:val="000000"/>
        </w:rPr>
        <w:t>carniolica</w:t>
      </w:r>
      <w:proofErr w:type="spellEnd"/>
      <w:r>
        <w:rPr>
          <w:color w:val="000000"/>
        </w:rPr>
        <w:t xml:space="preserve"> rather low and homogeneously distributed across all populations (</w:t>
      </w:r>
      <w:hyperlink w:anchor="bookmark=id.46r0co2">
        <w:r>
          <w:rPr>
            <w:color w:val="156082"/>
          </w:rPr>
          <w:t xml:space="preserve">Habel </w:t>
        </w:r>
      </w:hyperlink>
      <w:hyperlink w:anchor="bookmark=id.46r0co2">
        <w:r>
          <w:rPr>
            <w:i/>
            <w:color w:val="156082"/>
          </w:rPr>
          <w:t>et al.</w:t>
        </w:r>
      </w:hyperlink>
      <w:hyperlink w:anchor="bookmark=id.46r0co2">
        <w:r>
          <w:rPr>
            <w:color w:val="156082"/>
          </w:rPr>
          <w:t>, 2012</w:t>
        </w:r>
      </w:hyperlink>
      <w:r>
        <w:rPr>
          <w:color w:val="000000"/>
        </w:rPr>
        <w:t xml:space="preserve">). Different populations are known to have between 30 and 31 chromosomes </w:t>
      </w:r>
      <w:proofErr w:type="spellStart"/>
      <w:r>
        <w:rPr>
          <w:color w:val="000000"/>
        </w:rPr>
        <w:t>Lukhtanov</w:t>
      </w:r>
      <w:proofErr w:type="spellEnd"/>
      <w:r>
        <w:rPr>
          <w:color w:val="000000"/>
        </w:rPr>
        <w:t xml:space="preserve"> &amp; Kuznetsova (</w:t>
      </w:r>
      <w:hyperlink w:anchor="bookmark=id.3ygebqi">
        <w:r>
          <w:rPr>
            <w:color w:val="156082"/>
          </w:rPr>
          <w:t>1989</w:t>
        </w:r>
      </w:hyperlink>
      <w:r>
        <w:rPr>
          <w:color w:val="000000"/>
        </w:rPr>
        <w:t>).</w:t>
      </w:r>
    </w:p>
    <w:p w14:paraId="00000019" w14:textId="77777777" w:rsidR="00C514A6" w:rsidRDefault="00000000">
      <w:pPr>
        <w:pBdr>
          <w:top w:val="nil"/>
          <w:left w:val="nil"/>
          <w:bottom w:val="nil"/>
          <w:right w:val="nil"/>
          <w:between w:val="nil"/>
        </w:pBdr>
        <w:spacing w:before="40" w:after="240"/>
        <w:rPr>
          <w:color w:val="000000"/>
        </w:rPr>
      </w:pPr>
      <w:r>
        <w:rPr>
          <w:color w:val="000000"/>
        </w:rPr>
        <w:t xml:space="preserve">We present a chromosome-level, haplotype-resolved genome sequence of the Crepuscular Burnet, </w:t>
      </w:r>
      <w:proofErr w:type="spellStart"/>
      <w:r>
        <w:rPr>
          <w:i/>
          <w:color w:val="000000"/>
        </w:rPr>
        <w:t>Zygaena</w:t>
      </w:r>
      <w:proofErr w:type="spellEnd"/>
      <w:r>
        <w:rPr>
          <w:i/>
          <w:color w:val="000000"/>
        </w:rPr>
        <w:t xml:space="preserve"> </w:t>
      </w:r>
      <w:proofErr w:type="spellStart"/>
      <w:r>
        <w:rPr>
          <w:i/>
          <w:color w:val="000000"/>
        </w:rPr>
        <w:t>carniolica</w:t>
      </w:r>
      <w:proofErr w:type="spellEnd"/>
      <w:r>
        <w:rPr>
          <w:color w:val="000000"/>
        </w:rPr>
        <w:t xml:space="preserve">, sequenced as part of Project Psyche. The sequence data was derived from a female specimen (Figure </w:t>
      </w:r>
      <w:hyperlink w:anchor="bookmark=id.tyjcwt">
        <w:r>
          <w:rPr>
            <w:color w:val="156082"/>
          </w:rPr>
          <w:t>1</w:t>
        </w:r>
      </w:hyperlink>
      <w:r>
        <w:rPr>
          <w:color w:val="000000"/>
        </w:rPr>
        <w:t xml:space="preserve">), collected from </w:t>
      </w:r>
      <w:proofErr w:type="spellStart"/>
      <w:r>
        <w:rPr>
          <w:color w:val="000000"/>
        </w:rPr>
        <w:t>Conthey</w:t>
      </w:r>
      <w:proofErr w:type="spellEnd"/>
      <w:r>
        <w:rPr>
          <w:color w:val="000000"/>
        </w:rPr>
        <w:t xml:space="preserve">, Valais. </w:t>
      </w:r>
    </w:p>
    <w:p w14:paraId="0000001A" w14:textId="77777777" w:rsidR="00C514A6" w:rsidRDefault="00000000">
      <w:pPr>
        <w:keepNext/>
        <w:pBdr>
          <w:top w:val="nil"/>
          <w:left w:val="nil"/>
          <w:bottom w:val="nil"/>
          <w:right w:val="nil"/>
          <w:between w:val="nil"/>
        </w:pBdr>
        <w:rPr>
          <w:color w:val="000000"/>
        </w:rPr>
      </w:pPr>
      <w:bookmarkStart w:id="11" w:name="bookmark=id.tyjcwt" w:colFirst="0" w:colLast="0"/>
      <w:bookmarkEnd w:id="11"/>
      <w:r>
        <w:rPr>
          <w:noProof/>
          <w:color w:val="000000"/>
        </w:rPr>
        <w:lastRenderedPageBreak/>
        <w:drawing>
          <wp:inline distT="0" distB="0" distL="0" distR="0" wp14:anchorId="527582DC" wp14:editId="012A149B">
            <wp:extent cx="2485551" cy="2316727"/>
            <wp:effectExtent l="0" t="0" r="0" b="0"/>
            <wp:docPr id="160225768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t="11904" b="18186"/>
                    <a:stretch>
                      <a:fillRect/>
                    </a:stretch>
                  </pic:blipFill>
                  <pic:spPr>
                    <a:xfrm>
                      <a:off x="0" y="0"/>
                      <a:ext cx="2485551" cy="2316727"/>
                    </a:xfrm>
                    <a:prstGeom prst="rect">
                      <a:avLst/>
                    </a:prstGeom>
                    <a:ln/>
                  </pic:spPr>
                </pic:pic>
              </a:graphicData>
            </a:graphic>
          </wp:inline>
        </w:drawing>
      </w:r>
    </w:p>
    <w:p w14:paraId="0000001B" w14:textId="77777777" w:rsidR="00C514A6" w:rsidRDefault="00000000">
      <w:pPr>
        <w:pBdr>
          <w:top w:val="nil"/>
          <w:left w:val="nil"/>
          <w:bottom w:val="nil"/>
          <w:right w:val="nil"/>
          <w:between w:val="nil"/>
        </w:pBdr>
        <w:spacing w:before="60" w:after="240"/>
        <w:rPr>
          <w:i/>
          <w:color w:val="000000"/>
        </w:rPr>
      </w:pPr>
      <w:r>
        <w:rPr>
          <w:i/>
          <w:color w:val="000000"/>
        </w:rPr>
        <w:t xml:space="preserve">Figure 1: Voucher photograph of the </w:t>
      </w:r>
      <w:proofErr w:type="spellStart"/>
      <w:r>
        <w:rPr>
          <w:i/>
          <w:color w:val="000000"/>
        </w:rPr>
        <w:t>Zygaena</w:t>
      </w:r>
      <w:proofErr w:type="spellEnd"/>
      <w:r>
        <w:rPr>
          <w:i/>
          <w:color w:val="000000"/>
        </w:rPr>
        <w:t xml:space="preserve"> </w:t>
      </w:r>
      <w:proofErr w:type="spellStart"/>
      <w:r>
        <w:rPr>
          <w:i/>
          <w:color w:val="000000"/>
        </w:rPr>
        <w:t>carniolica</w:t>
      </w:r>
      <w:proofErr w:type="spellEnd"/>
      <w:r>
        <w:rPr>
          <w:i/>
          <w:color w:val="000000"/>
        </w:rPr>
        <w:t xml:space="preserve"> specimen (SAN28000139; ilZygCarn1) used for genome sequencing.</w:t>
      </w:r>
    </w:p>
    <w:p w14:paraId="68E2AA81" w14:textId="77777777" w:rsidR="00BB7744" w:rsidRDefault="00BB7744" w:rsidP="00BB7744">
      <w:pPr>
        <w:pBdr>
          <w:top w:val="nil"/>
          <w:left w:val="nil"/>
          <w:bottom w:val="nil"/>
          <w:right w:val="nil"/>
          <w:between w:val="nil"/>
        </w:pBdr>
        <w:spacing w:before="40" w:after="240"/>
        <w:rPr>
          <w:color w:val="000000"/>
        </w:rPr>
      </w:pPr>
    </w:p>
    <w:bookmarkStart w:id="12" w:name="bookmark=id.3j2qqm3" w:colFirst="0" w:colLast="0"/>
    <w:bookmarkEnd w:id="12"/>
    <w:p w14:paraId="5AB41724" w14:textId="77777777" w:rsidR="00BB7744" w:rsidRDefault="00BB7744" w:rsidP="00BB7744">
      <w:pPr>
        <w:pStyle w:val="Heading2"/>
      </w:pPr>
      <w:sdt>
        <w:sdtPr>
          <w:tag w:val="goog_rdk_53"/>
          <w:id w:val="1984119999"/>
        </w:sdtPr>
        <w:sdtContent>
          <w:commentRangeStart w:id="13"/>
        </w:sdtContent>
      </w:sdt>
      <w:sdt>
        <w:sdtPr>
          <w:tag w:val="goog_rdk_54"/>
          <w:id w:val="-1634480061"/>
        </w:sdtPr>
        <w:sdtContent>
          <w:commentRangeStart w:id="14"/>
        </w:sdtContent>
      </w:sdt>
      <w:sdt>
        <w:sdtPr>
          <w:tag w:val="goog_rdk_55"/>
          <w:id w:val="192733628"/>
        </w:sdtPr>
        <w:sdtContent>
          <w:commentRangeStart w:id="15"/>
        </w:sdtContent>
      </w:sdt>
      <w:sdt>
        <w:sdtPr>
          <w:tag w:val="goog_rdk_56"/>
          <w:id w:val="1489060826"/>
        </w:sdtPr>
        <w:sdtContent>
          <w:commentRangeStart w:id="16"/>
        </w:sdtContent>
      </w:sdt>
      <w:r>
        <w:t>Methods</w:t>
      </w:r>
      <w:commentRangeEnd w:id="13"/>
      <w:r>
        <w:commentReference w:id="13"/>
      </w:r>
      <w:commentRangeEnd w:id="14"/>
      <w:r>
        <w:commentReference w:id="14"/>
      </w:r>
      <w:commentRangeEnd w:id="15"/>
      <w:r>
        <w:commentReference w:id="15"/>
      </w:r>
      <w:commentRangeEnd w:id="16"/>
      <w:r>
        <w:commentReference w:id="16"/>
      </w:r>
    </w:p>
    <w:bookmarkStart w:id="17" w:name="bookmark=id.1y810tw" w:colFirst="0" w:colLast="0"/>
    <w:bookmarkEnd w:id="17"/>
    <w:p w14:paraId="49E898B8" w14:textId="77777777" w:rsidR="00BB7744" w:rsidRDefault="00BB7744" w:rsidP="00BB7744">
      <w:pPr>
        <w:pStyle w:val="Heading3"/>
      </w:pPr>
      <w:sdt>
        <w:sdtPr>
          <w:tag w:val="goog_rdk_57"/>
          <w:id w:val="-1540350836"/>
        </w:sdtPr>
        <w:sdtContent>
          <w:commentRangeStart w:id="18"/>
        </w:sdtContent>
      </w:sdt>
      <w:sdt>
        <w:sdtPr>
          <w:tag w:val="goog_rdk_58"/>
          <w:id w:val="2029067715"/>
        </w:sdtPr>
        <w:sdtContent>
          <w:commentRangeStart w:id="19"/>
        </w:sdtContent>
      </w:sdt>
      <w:r>
        <w:t>Sample acquisition</w:t>
      </w:r>
      <w:commentRangeEnd w:id="18"/>
      <w:r>
        <w:commentReference w:id="18"/>
      </w:r>
      <w:commentRangeEnd w:id="19"/>
      <w:r>
        <w:commentReference w:id="19"/>
      </w:r>
    </w:p>
    <w:p w14:paraId="7B37A01C" w14:textId="77777777" w:rsidR="00BB7744" w:rsidRDefault="00BB7744" w:rsidP="00BB7744">
      <w:pPr>
        <w:pBdr>
          <w:top w:val="nil"/>
          <w:left w:val="nil"/>
          <w:bottom w:val="nil"/>
          <w:right w:val="nil"/>
          <w:between w:val="nil"/>
        </w:pBdr>
        <w:spacing w:before="40" w:after="240"/>
        <w:rPr>
          <w:color w:val="000000"/>
        </w:rPr>
      </w:pPr>
      <w:r>
        <w:rPr>
          <w:color w:val="000000"/>
        </w:rPr>
        <w:t xml:space="preserve">An adult female </w:t>
      </w:r>
      <w:proofErr w:type="spellStart"/>
      <w:r>
        <w:rPr>
          <w:i/>
          <w:color w:val="000000"/>
        </w:rPr>
        <w:t>Zygaena</w:t>
      </w:r>
      <w:proofErr w:type="spellEnd"/>
      <w:r>
        <w:rPr>
          <w:i/>
          <w:color w:val="000000"/>
        </w:rPr>
        <w:t xml:space="preserve"> </w:t>
      </w:r>
      <w:proofErr w:type="spellStart"/>
      <w:r>
        <w:rPr>
          <w:i/>
          <w:color w:val="000000"/>
        </w:rPr>
        <w:t>carniolica</w:t>
      </w:r>
      <w:proofErr w:type="spellEnd"/>
      <w:r>
        <w:rPr>
          <w:color w:val="000000"/>
        </w:rPr>
        <w:t xml:space="preserve"> (specimen ID SAN28000139, ToLID ilZygCarn1) was collected from </w:t>
      </w:r>
      <w:proofErr w:type="spellStart"/>
      <w:r>
        <w:rPr>
          <w:color w:val="000000"/>
        </w:rPr>
        <w:t>Conthey</w:t>
      </w:r>
      <w:proofErr w:type="spellEnd"/>
      <w:r>
        <w:rPr>
          <w:color w:val="000000"/>
        </w:rPr>
        <w:t xml:space="preserve">, </w:t>
      </w:r>
      <w:sdt>
        <w:sdtPr>
          <w:tag w:val="goog_rdk_59"/>
          <w:id w:val="-78841071"/>
        </w:sdtPr>
        <w:sdtContent>
          <w:commentRangeStart w:id="20"/>
        </w:sdtContent>
      </w:sdt>
      <w:r>
        <w:rPr>
          <w:color w:val="000000"/>
        </w:rPr>
        <w:t>Valais, Switzerland (latitude 46.2872, longitude 7.3116) o</w:t>
      </w:r>
      <w:commentRangeEnd w:id="20"/>
      <w:r>
        <w:commentReference w:id="20"/>
      </w:r>
      <w:r>
        <w:rPr>
          <w:color w:val="000000"/>
        </w:rPr>
        <w:t xml:space="preserve">n 2023-08-02. The specimen was collected and identified by Yannick </w:t>
      </w:r>
      <w:proofErr w:type="spellStart"/>
      <w:r>
        <w:rPr>
          <w:color w:val="000000"/>
        </w:rPr>
        <w:t>Chittaro</w:t>
      </w:r>
      <w:proofErr w:type="spellEnd"/>
      <w:r>
        <w:rPr>
          <w:color w:val="000000"/>
        </w:rPr>
        <w:t xml:space="preserve"> (Info Fauna, Avenue De </w:t>
      </w:r>
      <w:proofErr w:type="spellStart"/>
      <w:r>
        <w:rPr>
          <w:color w:val="000000"/>
        </w:rPr>
        <w:t>Bellevaux</w:t>
      </w:r>
      <w:proofErr w:type="spellEnd"/>
      <w:r>
        <w:rPr>
          <w:color w:val="000000"/>
        </w:rPr>
        <w:t xml:space="preserve"> 51, 2000 Neuchâtel, Switzerland).</w:t>
      </w:r>
    </w:p>
    <w:p w14:paraId="20064723" w14:textId="77777777" w:rsidR="00BB7744" w:rsidRDefault="00BB7744" w:rsidP="00BB7744">
      <w:pPr>
        <w:pStyle w:val="Heading3"/>
      </w:pPr>
      <w:bookmarkStart w:id="21" w:name="bookmark=id.4i7ojhp" w:colFirst="0" w:colLast="0"/>
      <w:bookmarkEnd w:id="21"/>
      <w:r>
        <w:t>Nucleic acid extraction</w:t>
      </w:r>
    </w:p>
    <w:p w14:paraId="2BE3D206" w14:textId="77777777" w:rsidR="00BB7744" w:rsidRDefault="00BB7744" w:rsidP="00BB7744">
      <w:pPr>
        <w:pBdr>
          <w:top w:val="nil"/>
          <w:left w:val="nil"/>
          <w:bottom w:val="nil"/>
          <w:right w:val="nil"/>
          <w:between w:val="nil"/>
        </w:pBdr>
        <w:spacing w:before="40" w:after="240"/>
        <w:rPr>
          <w:color w:val="000000"/>
        </w:rPr>
      </w:pPr>
      <w:sdt>
        <w:sdtPr>
          <w:tag w:val="goog_rdk_60"/>
          <w:id w:val="-955948498"/>
        </w:sdtPr>
        <w:sdtContent>
          <w:commentRangeStart w:id="22"/>
        </w:sdtContent>
      </w:sdt>
      <w:r>
        <w:rPr>
          <w:color w:val="000000"/>
        </w:rPr>
        <w:t xml:space="preserve">The workflow for high molecular weight (HMW) DNA extraction at the Wellcome Sanger Institute (WSI) Tree of Life Core Laboratory includes a sequence of procedures: sample preparation and </w:t>
      </w:r>
      <w:proofErr w:type="spellStart"/>
      <w:r>
        <w:rPr>
          <w:color w:val="000000"/>
        </w:rPr>
        <w:t>homogenisation</w:t>
      </w:r>
      <w:proofErr w:type="spellEnd"/>
      <w:r>
        <w:rPr>
          <w:color w:val="000000"/>
        </w:rPr>
        <w:t xml:space="preserve">, DNA extraction, fragmentation and purification. Detailed protocols are available on </w:t>
      </w:r>
      <w:hyperlink r:id="rId17">
        <w:r>
          <w:rPr>
            <w:color w:val="156082"/>
          </w:rPr>
          <w:t>protocols.io</w:t>
        </w:r>
      </w:hyperlink>
      <w:r>
        <w:rPr>
          <w:color w:val="000000"/>
        </w:rPr>
        <w:t>.</w:t>
      </w:r>
      <w:commentRangeEnd w:id="22"/>
      <w:r>
        <w:commentReference w:id="22"/>
      </w:r>
      <w:r>
        <w:rPr>
          <w:color w:val="000000"/>
        </w:rPr>
        <w:t xml:space="preserve"> The ilZygCarn1 sample was prepared for DNA extraction by </w:t>
      </w:r>
      <w:hyperlink r:id="rId18">
        <w:r>
          <w:rPr>
            <w:color w:val="156082"/>
          </w:rPr>
          <w:t>weighing and dissecting</w:t>
        </w:r>
      </w:hyperlink>
      <w:r>
        <w:rPr>
          <w:color w:val="000000"/>
        </w:rPr>
        <w:t xml:space="preserve"> it on dry ice. Tissue from the thorax was </w:t>
      </w:r>
      <w:proofErr w:type="spellStart"/>
      <w:r>
        <w:rPr>
          <w:color w:val="000000"/>
        </w:rPr>
        <w:t>homogenised</w:t>
      </w:r>
      <w:proofErr w:type="spellEnd"/>
      <w:r>
        <w:rPr>
          <w:color w:val="000000"/>
        </w:rPr>
        <w:t xml:space="preserve"> by </w:t>
      </w:r>
      <w:hyperlink r:id="rId19">
        <w:proofErr w:type="spellStart"/>
        <w:r>
          <w:rPr>
            <w:color w:val="156082"/>
          </w:rPr>
          <w:t>PowerMashing</w:t>
        </w:r>
        <w:proofErr w:type="spellEnd"/>
      </w:hyperlink>
      <w:r>
        <w:rPr>
          <w:color w:val="000000"/>
        </w:rPr>
        <w:t xml:space="preserve"> using a </w:t>
      </w:r>
      <w:proofErr w:type="spellStart"/>
      <w:r>
        <w:rPr>
          <w:color w:val="000000"/>
        </w:rPr>
        <w:t>PowerMasher</w:t>
      </w:r>
      <w:proofErr w:type="spellEnd"/>
      <w:r>
        <w:rPr>
          <w:color w:val="000000"/>
        </w:rPr>
        <w:t xml:space="preserve"> II tissue disruptor.</w:t>
      </w:r>
    </w:p>
    <w:p w14:paraId="5DFCEE85" w14:textId="77777777" w:rsidR="00BB7744" w:rsidRDefault="00BB7744" w:rsidP="00BB7744">
      <w:pPr>
        <w:pBdr>
          <w:top w:val="nil"/>
          <w:left w:val="nil"/>
          <w:bottom w:val="nil"/>
          <w:right w:val="nil"/>
          <w:between w:val="nil"/>
        </w:pBdr>
        <w:spacing w:before="40" w:after="240"/>
        <w:rPr>
          <w:color w:val="000000"/>
        </w:rPr>
      </w:pPr>
      <w:r>
        <w:rPr>
          <w:color w:val="000000"/>
        </w:rPr>
        <w:t xml:space="preserve">HMW DNA was extracted in the WSI Scientific Operations core using the </w:t>
      </w:r>
      <w:hyperlink r:id="rId20">
        <w:r>
          <w:rPr>
            <w:color w:val="156082"/>
          </w:rPr>
          <w:t>Automated MagAttract v2 protocol</w:t>
        </w:r>
      </w:hyperlink>
      <w:r>
        <w:rPr>
          <w:color w:val="000000"/>
        </w:rPr>
        <w:t xml:space="preserve">. The DNA was sheared into an average fragment size of 12–20 kb in a Megaruptor 3 system (Bates </w:t>
      </w:r>
      <w:r>
        <w:rPr>
          <w:i/>
          <w:color w:val="000000"/>
        </w:rPr>
        <w:t>et al.</w:t>
      </w:r>
      <w:r>
        <w:rPr>
          <w:color w:val="000000"/>
        </w:rPr>
        <w:t xml:space="preserve">, 2023). Sheared DNA was purified following the </w:t>
      </w:r>
      <w:hyperlink r:id="rId21">
        <w:r>
          <w:rPr>
            <w:color w:val="156082"/>
          </w:rPr>
          <w:t xml:space="preserve">manual SPRI (solid-phase reversible </w:t>
        </w:r>
        <w:proofErr w:type="spellStart"/>
        <w:r>
          <w:rPr>
            <w:color w:val="156082"/>
          </w:rPr>
          <w:t>immobilisation</w:t>
        </w:r>
        <w:proofErr w:type="spellEnd"/>
        <w:r>
          <w:rPr>
            <w:color w:val="156082"/>
          </w:rPr>
          <w:t>)</w:t>
        </w:r>
      </w:hyperlink>
      <w:r>
        <w:rPr>
          <w:color w:val="000000"/>
        </w:rPr>
        <w:t xml:space="preserve"> protocol, which uses AMPure PB beads to eliminate shorter fragments and concentrate the DNA. The concentration of the sheared and purified DNA was assessed using a Nanodrop spectrophotometer and Qubit Fluorometer using the Qubit dsDNA High Sensitivity </w:t>
      </w:r>
      <w:r>
        <w:rPr>
          <w:color w:val="000000"/>
        </w:rPr>
        <w:lastRenderedPageBreak/>
        <w:t>Assay kit. Fragment size distribution was evaluated by running the sample on the FemtoPulse system.</w:t>
      </w:r>
    </w:p>
    <w:p w14:paraId="4B5742F3" w14:textId="77777777" w:rsidR="00BB7744" w:rsidRDefault="00BB7744" w:rsidP="00BB7744">
      <w:pPr>
        <w:pStyle w:val="Heading3"/>
      </w:pPr>
      <w:bookmarkStart w:id="23" w:name="bookmark=id.2xcytpi" w:colFirst="0" w:colLast="0"/>
      <w:bookmarkEnd w:id="23"/>
      <w:r>
        <w:t>Hi-C sample preparation</w:t>
      </w:r>
    </w:p>
    <w:p w14:paraId="6DB04DEC" w14:textId="77777777" w:rsidR="00BB7744" w:rsidRDefault="00BB7744" w:rsidP="00BB7744">
      <w:pPr>
        <w:pBdr>
          <w:top w:val="nil"/>
          <w:left w:val="nil"/>
          <w:bottom w:val="nil"/>
          <w:right w:val="nil"/>
          <w:between w:val="nil"/>
        </w:pBdr>
        <w:spacing w:before="40" w:after="240"/>
        <w:rPr>
          <w:color w:val="000000"/>
        </w:rPr>
      </w:pPr>
      <w:r>
        <w:rPr>
          <w:color w:val="000000"/>
        </w:rPr>
        <w:t>Tissue from the head of the ilZygCarn1 sample was processed at the WSI Scientific Operations core, using the Arima-</w:t>
      </w:r>
      <w:proofErr w:type="spellStart"/>
      <w:r>
        <w:rPr>
          <w:color w:val="000000"/>
        </w:rPr>
        <w:t>HiC</w:t>
      </w:r>
      <w:proofErr w:type="spellEnd"/>
      <w:r>
        <w:rPr>
          <w:color w:val="000000"/>
        </w:rPr>
        <w:t xml:space="preserve"> v2 kit. In brief, 20–50 mg of frozen tissue (stored at –80 °C) was fixed, and the DNA crosslinked using a TC buffer with 22% formaldehyde. After crosslinking, the tissue was </w:t>
      </w:r>
      <w:proofErr w:type="spellStart"/>
      <w:r>
        <w:rPr>
          <w:color w:val="000000"/>
        </w:rPr>
        <w:t>homogenised</w:t>
      </w:r>
      <w:proofErr w:type="spellEnd"/>
      <w:r>
        <w:rPr>
          <w:color w:val="000000"/>
        </w:rPr>
        <w:t xml:space="preserve"> using the </w:t>
      </w:r>
      <w:proofErr w:type="spellStart"/>
      <w:r>
        <w:rPr>
          <w:color w:val="000000"/>
        </w:rPr>
        <w:t>Diagnocine</w:t>
      </w:r>
      <w:proofErr w:type="spellEnd"/>
      <w:r>
        <w:rPr>
          <w:color w:val="000000"/>
        </w:rPr>
        <w:t xml:space="preserve"> Power Masher-II and BioMasher-II tubes and pestles. Following the Arima-</w:t>
      </w:r>
      <w:proofErr w:type="spellStart"/>
      <w:r>
        <w:rPr>
          <w:color w:val="000000"/>
        </w:rPr>
        <w:t>HiC</w:t>
      </w:r>
      <w:proofErr w:type="spellEnd"/>
      <w:r>
        <w:rPr>
          <w:color w:val="000000"/>
        </w:rPr>
        <w:t xml:space="preserve"> v2 kit manufacturer's instructions, crosslinked DNA was digested using a restriction enzyme master mix. The 5’-overhangs were filled in and labelled with biotinylated nucleotides and proximally ligated. An overnight incubation was carried out for enzymes to digest remaining proteins and for crosslinks to reverse. A clean up was performed with </w:t>
      </w:r>
      <w:proofErr w:type="spellStart"/>
      <w:r>
        <w:rPr>
          <w:color w:val="000000"/>
        </w:rPr>
        <w:t>SPRIselect</w:t>
      </w:r>
      <w:proofErr w:type="spellEnd"/>
      <w:r>
        <w:rPr>
          <w:color w:val="000000"/>
        </w:rPr>
        <w:t xml:space="preserve"> beads prior to library preparation. Additionally, the </w:t>
      </w:r>
      <w:proofErr w:type="spellStart"/>
      <w:r>
        <w:rPr>
          <w:color w:val="000000"/>
        </w:rPr>
        <w:t>biotinylation</w:t>
      </w:r>
      <w:proofErr w:type="spellEnd"/>
      <w:r>
        <w:rPr>
          <w:color w:val="000000"/>
        </w:rPr>
        <w:t xml:space="preserve"> percentage was estimated using the Qubit Fluorometer v4.0 (</w:t>
      </w:r>
      <w:proofErr w:type="spellStart"/>
      <w:r>
        <w:rPr>
          <w:color w:val="000000"/>
        </w:rPr>
        <w:t>Thermo</w:t>
      </w:r>
      <w:proofErr w:type="spellEnd"/>
      <w:r>
        <w:rPr>
          <w:color w:val="000000"/>
        </w:rPr>
        <w:t xml:space="preserve"> Fisher Scientific) and Qubit HS Assay Kit and Arima-</w:t>
      </w:r>
      <w:proofErr w:type="spellStart"/>
      <w:r>
        <w:rPr>
          <w:color w:val="000000"/>
        </w:rPr>
        <w:t>HiC</w:t>
      </w:r>
      <w:proofErr w:type="spellEnd"/>
      <w:r>
        <w:rPr>
          <w:color w:val="000000"/>
        </w:rPr>
        <w:t xml:space="preserve"> v2 QC beads. </w:t>
      </w:r>
    </w:p>
    <w:p w14:paraId="1FAA5B49" w14:textId="77777777" w:rsidR="00BB7744" w:rsidRDefault="00BB7744" w:rsidP="00BB7744">
      <w:pPr>
        <w:pBdr>
          <w:top w:val="nil"/>
          <w:left w:val="nil"/>
          <w:bottom w:val="nil"/>
          <w:right w:val="nil"/>
          <w:between w:val="nil"/>
        </w:pBdr>
        <w:spacing w:before="40" w:after="240"/>
        <w:rPr>
          <w:color w:val="000000"/>
        </w:rPr>
      </w:pPr>
    </w:p>
    <w:p w14:paraId="657CBF6E" w14:textId="77777777" w:rsidR="00BB7744" w:rsidRDefault="00BB7744" w:rsidP="00BB7744">
      <w:pPr>
        <w:pStyle w:val="Heading3"/>
      </w:pPr>
      <w:bookmarkStart w:id="24" w:name="bookmark=id.1ci93xb" w:colFirst="0" w:colLast="0"/>
      <w:bookmarkEnd w:id="24"/>
      <w:r>
        <w:t>Library preparation and sequencing</w:t>
      </w:r>
    </w:p>
    <w:sdt>
      <w:sdtPr>
        <w:tag w:val="goog_rdk_62"/>
        <w:id w:val="923919474"/>
      </w:sdtPr>
      <w:sdtContent>
        <w:p w14:paraId="7DC8DCD6" w14:textId="77777777" w:rsidR="00BB7744" w:rsidRDefault="00BB7744" w:rsidP="00BB7744">
          <w:pPr>
            <w:pBdr>
              <w:top w:val="nil"/>
              <w:left w:val="nil"/>
              <w:bottom w:val="nil"/>
              <w:right w:val="nil"/>
              <w:between w:val="nil"/>
            </w:pBdr>
            <w:spacing w:before="40" w:after="240"/>
            <w:rPr>
              <w:del w:id="25" w:author="Karen Houliston" w:date="2025-02-14T15:33:00Z"/>
              <w:color w:val="000000"/>
            </w:rPr>
          </w:pPr>
          <w:r>
            <w:rPr>
              <w:color w:val="000000"/>
            </w:rPr>
            <w:t xml:space="preserve">Library preparation and sequencing were performed at the WSI Scientific Operations core. Pacific Biosciences HiFi circular consensus DNA sequencing libraries were prepared using the PacBio Express Template Preparation Kit v2.0 (Pacific Biosciences, California, USA) as per the manufacturer’s instructions. The kit includes the reagents required for removal of single-strand overhangs, DNA damage repair, end repair/A-tailing, adapter ligation, and nuclease treatment. Library preparation also included a library purification step using AMPure PB beads (Pacific Biosciences, California, USA) and size selection step to remove templates shorter than 3 kb using AMPure PB modified SPRI. DNA concentration was quantified using the Qubit Fluorometer v2.0 and Qubit HS Assay Kit and the final library fragment size analysis was carried out using the Agilent </w:t>
          </w:r>
          <w:proofErr w:type="spellStart"/>
          <w:r>
            <w:rPr>
              <w:color w:val="000000"/>
            </w:rPr>
            <w:t>Femto</w:t>
          </w:r>
          <w:proofErr w:type="spellEnd"/>
          <w:r>
            <w:rPr>
              <w:color w:val="000000"/>
            </w:rPr>
            <w:t xml:space="preserve"> Pulse Automated Pulsed Field CE Instrument and gDNA 165 kb gDNA and 55kb BAC analysis kit. Samples were sequenced using the Sequel </w:t>
          </w:r>
          <w:proofErr w:type="spellStart"/>
          <w:r>
            <w:rPr>
              <w:color w:val="000000"/>
            </w:rPr>
            <w:t>IIe</w:t>
          </w:r>
          <w:proofErr w:type="spellEnd"/>
          <w:r>
            <w:rPr>
              <w:color w:val="000000"/>
            </w:rPr>
            <w:t xml:space="preserve"> system (Pacific Biosciences, California, USA). The concentration of the library loaded onto the Sequel </w:t>
          </w:r>
          <w:proofErr w:type="spellStart"/>
          <w:r>
            <w:rPr>
              <w:color w:val="000000"/>
            </w:rPr>
            <w:t>IIe</w:t>
          </w:r>
          <w:proofErr w:type="spellEnd"/>
          <w:r>
            <w:rPr>
              <w:color w:val="000000"/>
            </w:rPr>
            <w:t xml:space="preserve"> was between 40–135 </w:t>
          </w:r>
          <w:proofErr w:type="spellStart"/>
          <w:r>
            <w:rPr>
              <w:color w:val="000000"/>
            </w:rPr>
            <w:t>pM</w:t>
          </w:r>
          <w:proofErr w:type="spellEnd"/>
          <w:r>
            <w:rPr>
              <w:color w:val="000000"/>
            </w:rPr>
            <w:t>. The SMRT link software, a PacBio web-based end-to-end workflow manager, was used to set-up and monitor the run, as well as perform primary and secondary analysis of the data upon completion.</w:t>
          </w:r>
          <w:sdt>
            <w:sdtPr>
              <w:tag w:val="goog_rdk_61"/>
              <w:id w:val="2044789343"/>
            </w:sdtPr>
            <w:sdtContent/>
          </w:sdt>
        </w:p>
      </w:sdtContent>
    </w:sdt>
    <w:p w14:paraId="1DCD03F1" w14:textId="77777777" w:rsidR="00BB7744" w:rsidRDefault="00BB7744" w:rsidP="00BB7744">
      <w:pPr>
        <w:pBdr>
          <w:top w:val="nil"/>
          <w:left w:val="nil"/>
          <w:bottom w:val="nil"/>
          <w:right w:val="nil"/>
          <w:between w:val="nil"/>
        </w:pBdr>
        <w:spacing w:before="40" w:after="240"/>
        <w:rPr>
          <w:color w:val="000000"/>
        </w:rPr>
      </w:pPr>
    </w:p>
    <w:p w14:paraId="5D1CF450" w14:textId="77777777" w:rsidR="00BB7744" w:rsidRDefault="00BB7744" w:rsidP="00BB7744">
      <w:pPr>
        <w:pBdr>
          <w:top w:val="nil"/>
          <w:left w:val="nil"/>
          <w:bottom w:val="nil"/>
          <w:right w:val="nil"/>
          <w:between w:val="nil"/>
        </w:pBdr>
        <w:spacing w:before="40" w:after="240"/>
        <w:rPr>
          <w:color w:val="000000"/>
        </w:rPr>
      </w:pPr>
      <w:r>
        <w:rPr>
          <w:color w:val="000000"/>
        </w:rPr>
        <w:t xml:space="preserve">Pacific Biosciences </w:t>
      </w:r>
      <w:proofErr w:type="spellStart"/>
      <w:r>
        <w:rPr>
          <w:color w:val="000000"/>
        </w:rPr>
        <w:t>SMRTbell</w:t>
      </w:r>
      <w:proofErr w:type="spellEnd"/>
      <w:r>
        <w:rPr>
          <w:color w:val="000000"/>
        </w:rPr>
        <w:t xml:space="preserve"> libraries were constructed using the </w:t>
      </w:r>
      <w:proofErr w:type="spellStart"/>
      <w:r>
        <w:rPr>
          <w:color w:val="000000"/>
        </w:rPr>
        <w:t>Revio</w:t>
      </w:r>
      <w:proofErr w:type="spellEnd"/>
      <w:r>
        <w:rPr>
          <w:color w:val="000000"/>
        </w:rPr>
        <w:t xml:space="preserve"> HiFi prep kit, according to the manufacturers’ instructions. DNA sequencing was performed by the Scientific Operations core at the WSI on a Pacific Biosciences </w:t>
      </w:r>
      <w:proofErr w:type="spellStart"/>
      <w:r>
        <w:rPr>
          <w:color w:val="000000"/>
        </w:rPr>
        <w:t>Revio</w:t>
      </w:r>
      <w:proofErr w:type="spellEnd"/>
      <w:r>
        <w:rPr>
          <w:color w:val="000000"/>
        </w:rPr>
        <w:t xml:space="preserve"> instrument.</w:t>
      </w:r>
    </w:p>
    <w:p w14:paraId="3AD59102" w14:textId="77777777" w:rsidR="00BB7744" w:rsidRDefault="00BB7744" w:rsidP="00BB7744">
      <w:pPr>
        <w:pBdr>
          <w:top w:val="nil"/>
          <w:left w:val="nil"/>
          <w:bottom w:val="nil"/>
          <w:right w:val="nil"/>
          <w:between w:val="nil"/>
        </w:pBdr>
        <w:spacing w:before="40" w:after="240"/>
        <w:rPr>
          <w:color w:val="000000"/>
        </w:rPr>
      </w:pPr>
      <w:r>
        <w:rPr>
          <w:color w:val="000000"/>
        </w:rPr>
        <w:t xml:space="preserve">For Hi-C library preparation, DNA was fragmented to a size of 400 to 600 bp using a Covaris E220 </w:t>
      </w:r>
      <w:proofErr w:type="spellStart"/>
      <w:r>
        <w:rPr>
          <w:color w:val="000000"/>
        </w:rPr>
        <w:t>sonicator</w:t>
      </w:r>
      <w:proofErr w:type="spellEnd"/>
      <w:r>
        <w:rPr>
          <w:color w:val="000000"/>
        </w:rPr>
        <w:t xml:space="preserve">. The DNA was then enriched, barcoded, and amplified using the </w:t>
      </w:r>
      <w:proofErr w:type="spellStart"/>
      <w:r>
        <w:rPr>
          <w:color w:val="000000"/>
        </w:rPr>
        <w:t>NEBNext</w:t>
      </w:r>
      <w:proofErr w:type="spellEnd"/>
      <w:r>
        <w:rPr>
          <w:color w:val="000000"/>
        </w:rPr>
        <w:t xml:space="preserve"> Ultra II DNA </w:t>
      </w:r>
      <w:r>
        <w:rPr>
          <w:color w:val="000000"/>
        </w:rPr>
        <w:lastRenderedPageBreak/>
        <w:t>Library Prep Kit following manufacturers’ instructions. The Hi-C sequencing was performed using paired-end sequencing with a read length of 150 bp on an Illumina NovaSeq X instrument.</w:t>
      </w:r>
    </w:p>
    <w:p w14:paraId="2E28BB71" w14:textId="77777777" w:rsidR="00BB7744" w:rsidRDefault="00BB7744" w:rsidP="00BB7744">
      <w:pPr>
        <w:pStyle w:val="Heading3"/>
      </w:pPr>
      <w:bookmarkStart w:id="26" w:name="bookmark=id.3whwml4" w:colFirst="0" w:colLast="0"/>
      <w:bookmarkEnd w:id="26"/>
      <w:r>
        <w:t>Genome assembly, curation and evaluation</w:t>
      </w:r>
    </w:p>
    <w:p w14:paraId="6BAB9CFD" w14:textId="77777777" w:rsidR="00BB7744" w:rsidRDefault="00BB7744" w:rsidP="00BB7744">
      <w:pPr>
        <w:pStyle w:val="Heading4"/>
      </w:pPr>
      <w:bookmarkStart w:id="27" w:name="bookmark=id.2bn6wsx" w:colFirst="0" w:colLast="0"/>
      <w:bookmarkEnd w:id="27"/>
      <w:r>
        <w:t>Assembly</w:t>
      </w:r>
    </w:p>
    <w:p w14:paraId="31B285EE" w14:textId="77777777" w:rsidR="00BB7744" w:rsidRDefault="00BB7744" w:rsidP="00BB7744">
      <w:pPr>
        <w:pBdr>
          <w:top w:val="nil"/>
          <w:left w:val="nil"/>
          <w:bottom w:val="nil"/>
          <w:right w:val="nil"/>
          <w:between w:val="nil"/>
        </w:pBdr>
        <w:spacing w:before="40" w:after="240"/>
        <w:rPr>
          <w:color w:val="000000"/>
        </w:rPr>
      </w:pPr>
      <w:r>
        <w:rPr>
          <w:color w:val="000000"/>
        </w:rPr>
        <w:t xml:space="preserve">Prior to assembly of the PacBio HiFi reads, a database of </w:t>
      </w:r>
      <w:r>
        <w:rPr>
          <w:i/>
          <w:color w:val="000000"/>
        </w:rPr>
        <w:t>k</w:t>
      </w:r>
      <w:r>
        <w:rPr>
          <w:color w:val="000000"/>
        </w:rPr>
        <w:t>-mer counts (</w:t>
      </w:r>
      <w:r>
        <w:rPr>
          <w:i/>
          <w:color w:val="000000"/>
        </w:rPr>
        <w:t>k</w:t>
      </w:r>
      <w:r>
        <w:rPr>
          <w:color w:val="000000"/>
        </w:rPr>
        <w:t xml:space="preserve"> = 31) was generated from the filtered reads using </w:t>
      </w:r>
      <w:hyperlink r:id="rId22">
        <w:proofErr w:type="spellStart"/>
        <w:r>
          <w:rPr>
            <w:color w:val="156082"/>
          </w:rPr>
          <w:t>FastK</w:t>
        </w:r>
        <w:proofErr w:type="spellEnd"/>
      </w:hyperlink>
      <w:r>
        <w:rPr>
          <w:color w:val="000000"/>
        </w:rPr>
        <w:t>. GenomeScope2 (</w:t>
      </w:r>
      <w:hyperlink w:anchor="bookmark=id.4bvk7pj">
        <w:r>
          <w:rPr>
            <w:color w:val="156082"/>
          </w:rPr>
          <w:t xml:space="preserve">Ranallo-Benavidez </w:t>
        </w:r>
      </w:hyperlink>
      <w:hyperlink w:anchor="bookmark=id.4bvk7pj">
        <w:r>
          <w:rPr>
            <w:i/>
            <w:color w:val="156082"/>
          </w:rPr>
          <w:t>et al.</w:t>
        </w:r>
      </w:hyperlink>
      <w:hyperlink w:anchor="bookmark=id.4bvk7pj">
        <w:r>
          <w:rPr>
            <w:color w:val="156082"/>
          </w:rPr>
          <w:t>, 2020</w:t>
        </w:r>
      </w:hyperlink>
      <w:r>
        <w:rPr>
          <w:color w:val="000000"/>
        </w:rPr>
        <w:t xml:space="preserve">) was used to </w:t>
      </w:r>
      <w:proofErr w:type="spellStart"/>
      <w:r>
        <w:rPr>
          <w:color w:val="000000"/>
        </w:rPr>
        <w:t>analyse</w:t>
      </w:r>
      <w:proofErr w:type="spellEnd"/>
      <w:r>
        <w:rPr>
          <w:color w:val="000000"/>
        </w:rPr>
        <w:t xml:space="preserve"> the </w:t>
      </w:r>
      <w:r>
        <w:rPr>
          <w:i/>
          <w:color w:val="000000"/>
        </w:rPr>
        <w:t>k</w:t>
      </w:r>
      <w:r>
        <w:rPr>
          <w:color w:val="000000"/>
        </w:rPr>
        <w:t>-mer frequency distributions, providing estimates of genome size, heterozygosity, and repeat content. The HiFi reads were assembled using Hifiasm (</w:t>
      </w:r>
      <w:hyperlink w:anchor="bookmark=id.3fwokq0">
        <w:r>
          <w:rPr>
            <w:color w:val="156082"/>
          </w:rPr>
          <w:t xml:space="preserve">Cheng </w:t>
        </w:r>
      </w:hyperlink>
      <w:hyperlink w:anchor="bookmark=id.3fwokq0">
        <w:r>
          <w:rPr>
            <w:i/>
            <w:color w:val="156082"/>
          </w:rPr>
          <w:t>et al.</w:t>
        </w:r>
      </w:hyperlink>
      <w:hyperlink w:anchor="bookmark=id.3fwokq0">
        <w:r>
          <w:rPr>
            <w:color w:val="156082"/>
          </w:rPr>
          <w:t>, 2021</w:t>
        </w:r>
      </w:hyperlink>
      <w:r>
        <w:rPr>
          <w:color w:val="000000"/>
        </w:rPr>
        <w:t xml:space="preserve">, </w:t>
      </w:r>
      <w:hyperlink w:anchor="bookmark=id.1v1yuxt">
        <w:r>
          <w:rPr>
            <w:color w:val="156082"/>
          </w:rPr>
          <w:t>2022</w:t>
        </w:r>
      </w:hyperlink>
      <w:r>
        <w:rPr>
          <w:color w:val="000000"/>
        </w:rPr>
        <w:t>) in Hi-C phasing mode, resulting in a pair of haplotype-resolved assemblies.</w:t>
      </w:r>
    </w:p>
    <w:p w14:paraId="28C8C438" w14:textId="77777777" w:rsidR="00BB7744" w:rsidRDefault="00BB7744" w:rsidP="00BB7744">
      <w:pPr>
        <w:pBdr>
          <w:top w:val="nil"/>
          <w:left w:val="nil"/>
          <w:bottom w:val="nil"/>
          <w:right w:val="nil"/>
          <w:between w:val="nil"/>
        </w:pBdr>
        <w:spacing w:before="40" w:after="240"/>
        <w:rPr>
          <w:color w:val="000000"/>
        </w:rPr>
      </w:pPr>
      <w:r>
        <w:rPr>
          <w:color w:val="000000"/>
        </w:rPr>
        <w:t>Hi-C reads were mapped to the primary contigs using bwa-mem2 (</w:t>
      </w:r>
      <w:proofErr w:type="spellStart"/>
      <w:r>
        <w:fldChar w:fldCharType="begin"/>
      </w:r>
      <w:r>
        <w:instrText>HYPERLINK \l "bookmark=id.34g0dwd" \h</w:instrText>
      </w:r>
      <w:r>
        <w:fldChar w:fldCharType="separate"/>
      </w:r>
      <w:r>
        <w:rPr>
          <w:color w:val="156082"/>
        </w:rPr>
        <w:t>Vasimuddin</w:t>
      </w:r>
      <w:proofErr w:type="spellEnd"/>
      <w:r>
        <w:rPr>
          <w:color w:val="156082"/>
        </w:rPr>
        <w:t xml:space="preserve"> </w:t>
      </w:r>
      <w:r>
        <w:fldChar w:fldCharType="end"/>
      </w:r>
      <w:hyperlink w:anchor="bookmark=id.34g0dwd">
        <w:r>
          <w:rPr>
            <w:i/>
            <w:color w:val="156082"/>
          </w:rPr>
          <w:t>et al.</w:t>
        </w:r>
      </w:hyperlink>
      <w:hyperlink w:anchor="bookmark=id.34g0dwd">
        <w:r>
          <w:rPr>
            <w:color w:val="156082"/>
          </w:rPr>
          <w:t>, 2019</w:t>
        </w:r>
      </w:hyperlink>
      <w:r>
        <w:rPr>
          <w:color w:val="000000"/>
        </w:rPr>
        <w:t>). The contigs were further scaffolded using the provided Hi-C data (</w:t>
      </w:r>
      <w:hyperlink w:anchor="bookmark=id.2r0uhxc">
        <w:r>
          <w:rPr>
            <w:color w:val="156082"/>
          </w:rPr>
          <w:t xml:space="preserve">Rao </w:t>
        </w:r>
      </w:hyperlink>
      <w:hyperlink w:anchor="bookmark=id.2r0uhxc">
        <w:r>
          <w:rPr>
            <w:i/>
            <w:color w:val="156082"/>
          </w:rPr>
          <w:t>et al.</w:t>
        </w:r>
      </w:hyperlink>
      <w:hyperlink w:anchor="bookmark=id.2r0uhxc">
        <w:r>
          <w:rPr>
            <w:color w:val="156082"/>
          </w:rPr>
          <w:t>, 2014</w:t>
        </w:r>
      </w:hyperlink>
      <w:r>
        <w:rPr>
          <w:color w:val="000000"/>
        </w:rPr>
        <w:t>) in YaHS (</w:t>
      </w:r>
      <w:hyperlink w:anchor="bookmark=id.2iq8gzs">
        <w:r>
          <w:rPr>
            <w:color w:val="156082"/>
          </w:rPr>
          <w:t xml:space="preserve">Zhou </w:t>
        </w:r>
      </w:hyperlink>
      <w:hyperlink w:anchor="bookmark=id.2iq8gzs">
        <w:r>
          <w:rPr>
            <w:i/>
            <w:color w:val="156082"/>
          </w:rPr>
          <w:t>et al.</w:t>
        </w:r>
      </w:hyperlink>
      <w:hyperlink w:anchor="bookmark=id.2iq8gzs">
        <w:r>
          <w:rPr>
            <w:color w:val="156082"/>
          </w:rPr>
          <w:t>, 2023</w:t>
        </w:r>
      </w:hyperlink>
      <w:r>
        <w:rPr>
          <w:color w:val="000000"/>
        </w:rPr>
        <w:t xml:space="preserve">) using the </w:t>
      </w:r>
      <w:r>
        <w:rPr>
          <w:rFonts w:ascii="Consolas" w:eastAsia="Consolas" w:hAnsi="Consolas" w:cs="Consolas"/>
          <w:color w:val="000000"/>
        </w:rPr>
        <w:t>--break</w:t>
      </w:r>
      <w:r>
        <w:rPr>
          <w:color w:val="000000"/>
        </w:rPr>
        <w:t xml:space="preserve"> option for handling potential mis-assemblies. The scaffolded assemblies were evaluated using </w:t>
      </w:r>
      <w:proofErr w:type="spellStart"/>
      <w:r>
        <w:rPr>
          <w:color w:val="000000"/>
        </w:rPr>
        <w:t>Gfastats</w:t>
      </w:r>
      <w:proofErr w:type="spellEnd"/>
      <w:r>
        <w:rPr>
          <w:color w:val="000000"/>
        </w:rPr>
        <w:t xml:space="preserve"> (</w:t>
      </w:r>
      <w:proofErr w:type="spellStart"/>
      <w:r>
        <w:fldChar w:fldCharType="begin"/>
      </w:r>
      <w:r>
        <w:instrText>HYPERLINK \l "bookmark=id.37m2jsg" \h</w:instrText>
      </w:r>
      <w:r>
        <w:fldChar w:fldCharType="separate"/>
      </w:r>
      <w:r>
        <w:rPr>
          <w:color w:val="156082"/>
        </w:rPr>
        <w:t>Formenti</w:t>
      </w:r>
      <w:proofErr w:type="spellEnd"/>
      <w:r>
        <w:rPr>
          <w:color w:val="156082"/>
        </w:rPr>
        <w:t xml:space="preserve"> </w:t>
      </w:r>
      <w:r>
        <w:fldChar w:fldCharType="end"/>
      </w:r>
      <w:hyperlink w:anchor="bookmark=id.37m2jsg">
        <w:r>
          <w:rPr>
            <w:i/>
            <w:color w:val="156082"/>
          </w:rPr>
          <w:t>et al.</w:t>
        </w:r>
      </w:hyperlink>
      <w:hyperlink w:anchor="bookmark=id.37m2jsg">
        <w:r>
          <w:rPr>
            <w:color w:val="156082"/>
          </w:rPr>
          <w:t>, 2022</w:t>
        </w:r>
      </w:hyperlink>
      <w:r>
        <w:rPr>
          <w:color w:val="000000"/>
        </w:rPr>
        <w:t>), BUSCO (</w:t>
      </w:r>
      <w:hyperlink w:anchor="bookmark=id.2dlolyb">
        <w:r>
          <w:rPr>
            <w:color w:val="156082"/>
          </w:rPr>
          <w:t xml:space="preserve">Manni </w:t>
        </w:r>
      </w:hyperlink>
      <w:hyperlink w:anchor="bookmark=id.2dlolyb">
        <w:r>
          <w:rPr>
            <w:i/>
            <w:color w:val="156082"/>
          </w:rPr>
          <w:t>et al.</w:t>
        </w:r>
      </w:hyperlink>
      <w:hyperlink w:anchor="bookmark=id.2dlolyb">
        <w:r>
          <w:rPr>
            <w:color w:val="156082"/>
          </w:rPr>
          <w:t>, 2021</w:t>
        </w:r>
      </w:hyperlink>
      <w:r>
        <w:rPr>
          <w:color w:val="000000"/>
        </w:rPr>
        <w:t xml:space="preserve">) and </w:t>
      </w:r>
      <w:proofErr w:type="spellStart"/>
      <w:r>
        <w:rPr>
          <w:color w:val="000000"/>
        </w:rPr>
        <w:t>MerquryFK</w:t>
      </w:r>
      <w:proofErr w:type="spellEnd"/>
      <w:r>
        <w:rPr>
          <w:color w:val="000000"/>
        </w:rPr>
        <w:t xml:space="preserve"> (</w:t>
      </w:r>
      <w:hyperlink w:anchor="bookmark=id.25b2l0r">
        <w:r>
          <w:rPr>
            <w:color w:val="156082"/>
          </w:rPr>
          <w:t xml:space="preserve">Rhie </w:t>
        </w:r>
      </w:hyperlink>
      <w:hyperlink w:anchor="bookmark=id.25b2l0r">
        <w:r>
          <w:rPr>
            <w:i/>
            <w:color w:val="156082"/>
          </w:rPr>
          <w:t>et al.</w:t>
        </w:r>
      </w:hyperlink>
      <w:hyperlink w:anchor="bookmark=id.25b2l0r">
        <w:r>
          <w:rPr>
            <w:color w:val="156082"/>
          </w:rPr>
          <w:t>, 2020</w:t>
        </w:r>
      </w:hyperlink>
      <w:r>
        <w:rPr>
          <w:color w:val="000000"/>
        </w:rPr>
        <w:t>).</w:t>
      </w:r>
    </w:p>
    <w:p w14:paraId="391C5A22" w14:textId="77777777" w:rsidR="00BB7744" w:rsidRDefault="00BB7744" w:rsidP="00BB7744">
      <w:pPr>
        <w:pBdr>
          <w:top w:val="nil"/>
          <w:left w:val="nil"/>
          <w:bottom w:val="nil"/>
          <w:right w:val="nil"/>
          <w:between w:val="nil"/>
        </w:pBdr>
        <w:spacing w:before="40" w:after="240"/>
        <w:rPr>
          <w:color w:val="000000"/>
        </w:rPr>
      </w:pPr>
      <w:r>
        <w:rPr>
          <w:color w:val="000000"/>
        </w:rPr>
        <w:t>The mitochondrial genome was assembled using MitoHiFi (</w:t>
      </w:r>
      <w:hyperlink w:anchor="bookmark=id.kgcv8k">
        <w:r>
          <w:rPr>
            <w:color w:val="156082"/>
          </w:rPr>
          <w:t xml:space="preserve">Uliano-Silva </w:t>
        </w:r>
      </w:hyperlink>
      <w:hyperlink w:anchor="bookmark=id.kgcv8k">
        <w:r>
          <w:rPr>
            <w:i/>
            <w:color w:val="156082"/>
          </w:rPr>
          <w:t>et al.</w:t>
        </w:r>
      </w:hyperlink>
      <w:hyperlink w:anchor="bookmark=id.kgcv8k">
        <w:r>
          <w:rPr>
            <w:color w:val="156082"/>
          </w:rPr>
          <w:t>, 2023</w:t>
        </w:r>
      </w:hyperlink>
      <w:r>
        <w:rPr>
          <w:color w:val="000000"/>
        </w:rPr>
        <w:t>), which runs MitoFinder (</w:t>
      </w:r>
      <w:hyperlink w:anchor="bookmark=id.3o7alnk">
        <w:r>
          <w:rPr>
            <w:color w:val="156082"/>
          </w:rPr>
          <w:t xml:space="preserve">Allio </w:t>
        </w:r>
      </w:hyperlink>
      <w:hyperlink w:anchor="bookmark=id.3o7alnk">
        <w:r>
          <w:rPr>
            <w:i/>
            <w:color w:val="156082"/>
          </w:rPr>
          <w:t>et al.</w:t>
        </w:r>
      </w:hyperlink>
      <w:hyperlink w:anchor="bookmark=id.3o7alnk">
        <w:r>
          <w:rPr>
            <w:color w:val="156082"/>
          </w:rPr>
          <w:t>, 2020</w:t>
        </w:r>
      </w:hyperlink>
      <w:r>
        <w:rPr>
          <w:color w:val="000000"/>
        </w:rPr>
        <w:t>), and uses these annotations to select the final mitochondrial contig and to ensure the general quality of the sequence.</w:t>
      </w:r>
    </w:p>
    <w:p w14:paraId="0FBA9043" w14:textId="77777777" w:rsidR="00BB7744" w:rsidRDefault="00BB7744" w:rsidP="00BB7744">
      <w:pPr>
        <w:pStyle w:val="Heading4"/>
      </w:pPr>
      <w:bookmarkStart w:id="28" w:name="bookmark=id.qsh70q" w:colFirst="0" w:colLast="0"/>
      <w:bookmarkEnd w:id="28"/>
      <w:r>
        <w:t>Assembly curation</w:t>
      </w:r>
    </w:p>
    <w:p w14:paraId="033D1FE1" w14:textId="77777777" w:rsidR="00BB7744" w:rsidRDefault="00BB7744" w:rsidP="00BB7744">
      <w:pPr>
        <w:pBdr>
          <w:top w:val="nil"/>
          <w:left w:val="nil"/>
          <w:bottom w:val="nil"/>
          <w:right w:val="nil"/>
          <w:between w:val="nil"/>
        </w:pBdr>
        <w:spacing w:before="40" w:after="240"/>
        <w:rPr>
          <w:color w:val="000000"/>
        </w:rPr>
      </w:pPr>
      <w:r>
        <w:rPr>
          <w:color w:val="000000"/>
        </w:rPr>
        <w:t xml:space="preserve">The assembly was decontaminated using the </w:t>
      </w:r>
      <w:hyperlink r:id="rId23">
        <w:r>
          <w:rPr>
            <w:color w:val="156082"/>
          </w:rPr>
          <w:t>Assembly Screen for Cobionts and Contaminants (ASCC) pipeline</w:t>
        </w:r>
      </w:hyperlink>
      <w:r>
        <w:rPr>
          <w:color w:val="000000"/>
        </w:rPr>
        <w:t xml:space="preserve"> (article in preparation). Flat files and maps used in curation were generated in </w:t>
      </w:r>
      <w:proofErr w:type="spellStart"/>
      <w:r>
        <w:rPr>
          <w:color w:val="000000"/>
        </w:rPr>
        <w:t>TreeVal</w:t>
      </w:r>
      <w:proofErr w:type="spellEnd"/>
      <w:r>
        <w:rPr>
          <w:color w:val="000000"/>
        </w:rPr>
        <w:t xml:space="preserve"> (</w:t>
      </w:r>
      <w:hyperlink w:anchor="bookmark=id.1rvwp1q">
        <w:r>
          <w:rPr>
            <w:color w:val="156082"/>
          </w:rPr>
          <w:t xml:space="preserve">Pointon </w:t>
        </w:r>
      </w:hyperlink>
      <w:hyperlink w:anchor="bookmark=id.1rvwp1q">
        <w:r>
          <w:rPr>
            <w:i/>
            <w:color w:val="156082"/>
          </w:rPr>
          <w:t>et al.</w:t>
        </w:r>
      </w:hyperlink>
      <w:hyperlink w:anchor="bookmark=id.1rvwp1q">
        <w:r>
          <w:rPr>
            <w:color w:val="156082"/>
          </w:rPr>
          <w:t>, 2023</w:t>
        </w:r>
      </w:hyperlink>
      <w:r>
        <w:rPr>
          <w:color w:val="000000"/>
        </w:rPr>
        <w:t xml:space="preserve">). Manual curation was primarily conducted using </w:t>
      </w:r>
      <w:proofErr w:type="spellStart"/>
      <w:r>
        <w:rPr>
          <w:color w:val="000000"/>
        </w:rPr>
        <w:t>PretextView</w:t>
      </w:r>
      <w:proofErr w:type="spellEnd"/>
      <w:r>
        <w:rPr>
          <w:color w:val="000000"/>
        </w:rPr>
        <w:t xml:space="preserve"> (</w:t>
      </w:r>
      <w:hyperlink w:anchor="bookmark=id.2lwamvv">
        <w:r>
          <w:rPr>
            <w:color w:val="156082"/>
          </w:rPr>
          <w:t>Harry, 2022</w:t>
        </w:r>
      </w:hyperlink>
      <w:r>
        <w:rPr>
          <w:color w:val="000000"/>
        </w:rPr>
        <w:t>), with additional insights provided by JBrowse2 (</w:t>
      </w:r>
      <w:hyperlink w:anchor="bookmark=id.19c6y18">
        <w:r>
          <w:rPr>
            <w:color w:val="156082"/>
          </w:rPr>
          <w:t xml:space="preserve">Diesh </w:t>
        </w:r>
      </w:hyperlink>
      <w:hyperlink w:anchor="bookmark=id.19c6y18">
        <w:r>
          <w:rPr>
            <w:i/>
            <w:color w:val="156082"/>
          </w:rPr>
          <w:t>et al.</w:t>
        </w:r>
      </w:hyperlink>
      <w:hyperlink w:anchor="bookmark=id.19c6y18">
        <w:r>
          <w:rPr>
            <w:color w:val="156082"/>
          </w:rPr>
          <w:t>, 2023</w:t>
        </w:r>
      </w:hyperlink>
      <w:r>
        <w:rPr>
          <w:color w:val="000000"/>
        </w:rPr>
        <w:t>) and HiGlass (</w:t>
      </w:r>
      <w:hyperlink w:anchor="bookmark=id.206ipza">
        <w:r>
          <w:rPr>
            <w:color w:val="156082"/>
          </w:rPr>
          <w:t xml:space="preserve">Kerpedjiev </w:t>
        </w:r>
      </w:hyperlink>
      <w:hyperlink w:anchor="bookmark=id.206ipza">
        <w:r>
          <w:rPr>
            <w:i/>
            <w:color w:val="156082"/>
          </w:rPr>
          <w:t>et al.</w:t>
        </w:r>
      </w:hyperlink>
      <w:hyperlink w:anchor="bookmark=id.206ipza">
        <w:r>
          <w:rPr>
            <w:color w:val="156082"/>
          </w:rPr>
          <w:t>, 2018</w:t>
        </w:r>
      </w:hyperlink>
      <w:r>
        <w:rPr>
          <w:color w:val="000000"/>
        </w:rPr>
        <w:t xml:space="preserve">). Scaffolds were visually inspected and corrected as described by Howe </w:t>
      </w:r>
      <w:r>
        <w:rPr>
          <w:i/>
          <w:color w:val="000000"/>
        </w:rPr>
        <w:t>et al.</w:t>
      </w:r>
      <w:r>
        <w:rPr>
          <w:color w:val="000000"/>
        </w:rPr>
        <w:t xml:space="preserve"> (</w:t>
      </w:r>
      <w:hyperlink w:anchor="bookmark=id.3l18frh">
        <w:r>
          <w:rPr>
            <w:color w:val="156082"/>
          </w:rPr>
          <w:t>2021</w:t>
        </w:r>
      </w:hyperlink>
      <w:r>
        <w:rPr>
          <w:color w:val="000000"/>
        </w:rPr>
        <w:t>). Any identified contamination, missed joins, and mis-joins were corrected, and duplicate sequences were tagged and removed.</w:t>
      </w:r>
      <w:r>
        <w:rPr>
          <w:color w:val="FF0000"/>
        </w:rPr>
        <w:t xml:space="preserve"> </w:t>
      </w:r>
      <w:r>
        <w:rPr>
          <w:color w:val="000000"/>
        </w:rPr>
        <w:t xml:space="preserve">The curation process is documented at </w:t>
      </w:r>
      <w:hyperlink r:id="rId24">
        <w:r>
          <w:rPr>
            <w:color w:val="156082"/>
          </w:rPr>
          <w:t>https://gitlab.com/wtsi-grit/rapid-curation</w:t>
        </w:r>
      </w:hyperlink>
      <w:r>
        <w:rPr>
          <w:color w:val="000000"/>
        </w:rPr>
        <w:t>.</w:t>
      </w:r>
    </w:p>
    <w:p w14:paraId="5AFC9D6E" w14:textId="77777777" w:rsidR="00BB7744" w:rsidRDefault="00BB7744" w:rsidP="00BB7744">
      <w:pPr>
        <w:pStyle w:val="Heading4"/>
      </w:pPr>
      <w:bookmarkStart w:id="29" w:name="bookmark=id.3as4poj" w:colFirst="0" w:colLast="0"/>
      <w:bookmarkEnd w:id="29"/>
      <w:r>
        <w:t>Evaluation of the final assembly</w:t>
      </w:r>
    </w:p>
    <w:p w14:paraId="283062A0" w14:textId="77777777" w:rsidR="00BB7744" w:rsidRDefault="00BB7744" w:rsidP="00BB7744">
      <w:pPr>
        <w:pBdr>
          <w:top w:val="nil"/>
          <w:left w:val="nil"/>
          <w:bottom w:val="nil"/>
          <w:right w:val="nil"/>
          <w:between w:val="nil"/>
        </w:pBdr>
        <w:spacing w:before="40" w:after="240"/>
        <w:rPr>
          <w:color w:val="000000"/>
        </w:rPr>
      </w:pPr>
      <w:r>
        <w:rPr>
          <w:color w:val="000000"/>
        </w:rPr>
        <w:t xml:space="preserve">The </w:t>
      </w:r>
      <w:proofErr w:type="spellStart"/>
      <w:r>
        <w:rPr>
          <w:color w:val="000000"/>
        </w:rPr>
        <w:t>MerquryFK</w:t>
      </w:r>
      <w:proofErr w:type="spellEnd"/>
      <w:r>
        <w:rPr>
          <w:color w:val="000000"/>
        </w:rPr>
        <w:t xml:space="preserve"> tool (</w:t>
      </w:r>
      <w:hyperlink w:anchor="bookmark=id.25b2l0r">
        <w:r>
          <w:rPr>
            <w:color w:val="156082"/>
          </w:rPr>
          <w:t xml:space="preserve">Rhie </w:t>
        </w:r>
      </w:hyperlink>
      <w:hyperlink w:anchor="bookmark=id.25b2l0r">
        <w:r>
          <w:rPr>
            <w:i/>
            <w:color w:val="156082"/>
          </w:rPr>
          <w:t>et al.</w:t>
        </w:r>
      </w:hyperlink>
      <w:hyperlink w:anchor="bookmark=id.25b2l0r">
        <w:r>
          <w:rPr>
            <w:color w:val="156082"/>
          </w:rPr>
          <w:t>, 2020</w:t>
        </w:r>
      </w:hyperlink>
      <w:r>
        <w:rPr>
          <w:color w:val="000000"/>
        </w:rPr>
        <w:t>), run within a Singularity container (</w:t>
      </w:r>
      <w:hyperlink w:anchor="bookmark=id.4k668n3">
        <w:r>
          <w:rPr>
            <w:color w:val="156082"/>
          </w:rPr>
          <w:t xml:space="preserve">Kurtzer </w:t>
        </w:r>
      </w:hyperlink>
      <w:hyperlink w:anchor="bookmark=id.4k668n3">
        <w:r>
          <w:rPr>
            <w:i/>
            <w:color w:val="156082"/>
          </w:rPr>
          <w:t>et al.</w:t>
        </w:r>
      </w:hyperlink>
      <w:hyperlink w:anchor="bookmark=id.4k668n3">
        <w:r>
          <w:rPr>
            <w:color w:val="156082"/>
          </w:rPr>
          <w:t>, 2017</w:t>
        </w:r>
      </w:hyperlink>
      <w:r>
        <w:rPr>
          <w:color w:val="000000"/>
        </w:rPr>
        <w:t xml:space="preserve">), was used to evaluate </w:t>
      </w:r>
      <w:r>
        <w:rPr>
          <w:i/>
          <w:color w:val="000000"/>
        </w:rPr>
        <w:t>k</w:t>
      </w:r>
      <w:r>
        <w:rPr>
          <w:color w:val="000000"/>
        </w:rPr>
        <w:t xml:space="preserve">-mer completeness and assembly quality for the curated haplotypes, using the </w:t>
      </w:r>
      <w:r>
        <w:rPr>
          <w:i/>
          <w:color w:val="000000"/>
        </w:rPr>
        <w:t>k</w:t>
      </w:r>
      <w:r>
        <w:rPr>
          <w:color w:val="000000"/>
        </w:rPr>
        <w:t>-mer databases (</w:t>
      </w:r>
      <w:r>
        <w:rPr>
          <w:i/>
          <w:color w:val="000000"/>
        </w:rPr>
        <w:t>k</w:t>
      </w:r>
      <w:r>
        <w:rPr>
          <w:color w:val="000000"/>
        </w:rPr>
        <w:t xml:space="preserve"> = 31) computed before genome assembly. The analysis outputs included </w:t>
      </w:r>
      <w:r>
        <w:rPr>
          <w:i/>
          <w:color w:val="000000"/>
        </w:rPr>
        <w:t>k</w:t>
      </w:r>
      <w:r>
        <w:rPr>
          <w:color w:val="000000"/>
        </w:rPr>
        <w:t>-mer plots, assembly QV scores and completeness statistics.</w:t>
      </w:r>
    </w:p>
    <w:p w14:paraId="6344608D" w14:textId="77777777" w:rsidR="00BB7744" w:rsidRDefault="00BB7744" w:rsidP="00BB7744">
      <w:pPr>
        <w:pBdr>
          <w:top w:val="nil"/>
          <w:left w:val="nil"/>
          <w:bottom w:val="nil"/>
          <w:right w:val="nil"/>
          <w:between w:val="nil"/>
        </w:pBdr>
        <w:spacing w:before="40" w:after="240"/>
        <w:rPr>
          <w:color w:val="000000"/>
        </w:rPr>
      </w:pPr>
      <w:r>
        <w:rPr>
          <w:color w:val="000000"/>
        </w:rPr>
        <w:t xml:space="preserve">The final assembly was also </w:t>
      </w:r>
      <w:proofErr w:type="spellStart"/>
      <w:r>
        <w:rPr>
          <w:color w:val="000000"/>
        </w:rPr>
        <w:t>analysed</w:t>
      </w:r>
      <w:proofErr w:type="spellEnd"/>
      <w:r>
        <w:rPr>
          <w:color w:val="000000"/>
        </w:rPr>
        <w:t xml:space="preserve"> in the BlobToolKit environment. The </w:t>
      </w:r>
      <w:hyperlink r:id="rId25">
        <w:r>
          <w:rPr>
            <w:color w:val="156082"/>
          </w:rPr>
          <w:t>sanger-</w:t>
        </w:r>
        <w:proofErr w:type="spellStart"/>
        <w:r>
          <w:rPr>
            <w:color w:val="156082"/>
          </w:rPr>
          <w:t>tol</w:t>
        </w:r>
        <w:proofErr w:type="spellEnd"/>
        <w:r>
          <w:rPr>
            <w:color w:val="156082"/>
          </w:rPr>
          <w:t>/</w:t>
        </w:r>
        <w:proofErr w:type="spellStart"/>
        <w:r>
          <w:rPr>
            <w:color w:val="156082"/>
          </w:rPr>
          <w:t>blobtoolkit</w:t>
        </w:r>
        <w:proofErr w:type="spellEnd"/>
      </w:hyperlink>
      <w:r>
        <w:rPr>
          <w:color w:val="000000"/>
        </w:rPr>
        <w:t xml:space="preserve"> pipeline is a </w:t>
      </w:r>
      <w:proofErr w:type="spellStart"/>
      <w:r>
        <w:rPr>
          <w:color w:val="000000"/>
        </w:rPr>
        <w:t>Nextflow</w:t>
      </w:r>
      <w:proofErr w:type="spellEnd"/>
      <w:r>
        <w:rPr>
          <w:color w:val="000000"/>
        </w:rPr>
        <w:t xml:space="preserve"> (</w:t>
      </w:r>
      <w:hyperlink w:anchor="bookmark=id.2u6wntf">
        <w:r>
          <w:rPr>
            <w:color w:val="156082"/>
          </w:rPr>
          <w:t xml:space="preserve">Di Tommaso </w:t>
        </w:r>
      </w:hyperlink>
      <w:hyperlink w:anchor="bookmark=id.2u6wntf">
        <w:r>
          <w:rPr>
            <w:i/>
            <w:color w:val="156082"/>
          </w:rPr>
          <w:t>et al.</w:t>
        </w:r>
      </w:hyperlink>
      <w:hyperlink w:anchor="bookmark=id.2u6wntf">
        <w:r>
          <w:rPr>
            <w:color w:val="156082"/>
          </w:rPr>
          <w:t>, 2017</w:t>
        </w:r>
      </w:hyperlink>
      <w:r>
        <w:rPr>
          <w:color w:val="000000"/>
        </w:rPr>
        <w:t xml:space="preserve">) port of the previous Snakemake </w:t>
      </w:r>
      <w:proofErr w:type="spellStart"/>
      <w:r>
        <w:rPr>
          <w:color w:val="000000"/>
        </w:rPr>
        <w:t>Blobtoolkit</w:t>
      </w:r>
      <w:proofErr w:type="spellEnd"/>
      <w:r>
        <w:rPr>
          <w:color w:val="000000"/>
        </w:rPr>
        <w:t xml:space="preserve"> pipeline (</w:t>
      </w:r>
      <w:hyperlink w:anchor="bookmark=id.vx1227">
        <w:r>
          <w:rPr>
            <w:color w:val="156082"/>
          </w:rPr>
          <w:t xml:space="preserve">Challis </w:t>
        </w:r>
      </w:hyperlink>
      <w:hyperlink w:anchor="bookmark=id.vx1227">
        <w:r>
          <w:rPr>
            <w:i/>
            <w:color w:val="156082"/>
          </w:rPr>
          <w:t>et al.</w:t>
        </w:r>
      </w:hyperlink>
      <w:hyperlink w:anchor="bookmark=id.vx1227">
        <w:r>
          <w:rPr>
            <w:color w:val="156082"/>
          </w:rPr>
          <w:t>, 2020</w:t>
        </w:r>
      </w:hyperlink>
      <w:r>
        <w:rPr>
          <w:color w:val="000000"/>
        </w:rPr>
        <w:t xml:space="preserve">). It aligns the PacBio reads in </w:t>
      </w:r>
      <w:proofErr w:type="spellStart"/>
      <w:r>
        <w:rPr>
          <w:color w:val="000000"/>
        </w:rPr>
        <w:t>SAMtools</w:t>
      </w:r>
      <w:proofErr w:type="spellEnd"/>
      <w:r>
        <w:rPr>
          <w:color w:val="000000"/>
        </w:rPr>
        <w:t xml:space="preserve"> and minimap2 (</w:t>
      </w:r>
      <w:hyperlink w:anchor="bookmark=id.1egqt2p">
        <w:r>
          <w:rPr>
            <w:color w:val="156082"/>
          </w:rPr>
          <w:t>Li, 2018</w:t>
        </w:r>
      </w:hyperlink>
      <w:r>
        <w:rPr>
          <w:color w:val="000000"/>
        </w:rPr>
        <w:t xml:space="preserve">) and generates coverage tracks for regions of fixed size. In parallel, it queries the </w:t>
      </w:r>
      <w:proofErr w:type="spellStart"/>
      <w:r>
        <w:rPr>
          <w:color w:val="000000"/>
        </w:rPr>
        <w:t>GoaT</w:t>
      </w:r>
      <w:proofErr w:type="spellEnd"/>
      <w:r>
        <w:rPr>
          <w:color w:val="000000"/>
        </w:rPr>
        <w:t xml:space="preserve"> database (</w:t>
      </w:r>
      <w:hyperlink w:anchor="bookmark=id.2grqrue">
        <w:r>
          <w:rPr>
            <w:color w:val="156082"/>
          </w:rPr>
          <w:t xml:space="preserve">Challis </w:t>
        </w:r>
      </w:hyperlink>
      <w:hyperlink w:anchor="bookmark=id.2grqrue">
        <w:r>
          <w:rPr>
            <w:i/>
            <w:color w:val="156082"/>
          </w:rPr>
          <w:t>et al.</w:t>
        </w:r>
      </w:hyperlink>
      <w:hyperlink w:anchor="bookmark=id.2grqrue">
        <w:r>
          <w:rPr>
            <w:color w:val="156082"/>
          </w:rPr>
          <w:t>, 2023</w:t>
        </w:r>
      </w:hyperlink>
      <w:r>
        <w:rPr>
          <w:color w:val="000000"/>
        </w:rPr>
        <w:t>) to identify all matching BUSCO lineages to run BUSCO (</w:t>
      </w:r>
      <w:hyperlink w:anchor="bookmark=id.2dlolyb">
        <w:r>
          <w:rPr>
            <w:color w:val="156082"/>
          </w:rPr>
          <w:t xml:space="preserve">Manni </w:t>
        </w:r>
      </w:hyperlink>
      <w:hyperlink w:anchor="bookmark=id.2dlolyb">
        <w:r>
          <w:rPr>
            <w:i/>
            <w:color w:val="156082"/>
          </w:rPr>
          <w:t>et al.</w:t>
        </w:r>
      </w:hyperlink>
      <w:hyperlink w:anchor="bookmark=id.2dlolyb">
        <w:r>
          <w:rPr>
            <w:color w:val="156082"/>
          </w:rPr>
          <w:t>, 2021</w:t>
        </w:r>
      </w:hyperlink>
      <w:r>
        <w:rPr>
          <w:color w:val="000000"/>
        </w:rPr>
        <w:t xml:space="preserve">). For the </w:t>
      </w:r>
      <w:r>
        <w:rPr>
          <w:color w:val="000000"/>
        </w:rPr>
        <w:lastRenderedPageBreak/>
        <w:t>three domain-level BUSCO lineages, the pipeline uses DIAMOND (</w:t>
      </w:r>
      <w:proofErr w:type="spellStart"/>
      <w:r>
        <w:fldChar w:fldCharType="begin"/>
      </w:r>
      <w:r>
        <w:instrText>HYPERLINK \l "bookmark=id.1hmsyys" \h</w:instrText>
      </w:r>
      <w:r>
        <w:fldChar w:fldCharType="separate"/>
      </w:r>
      <w:r>
        <w:rPr>
          <w:color w:val="156082"/>
        </w:rPr>
        <w:t>Buchfink</w:t>
      </w:r>
      <w:proofErr w:type="spellEnd"/>
      <w:r>
        <w:rPr>
          <w:color w:val="156082"/>
        </w:rPr>
        <w:t xml:space="preserve"> </w:t>
      </w:r>
      <w:r>
        <w:fldChar w:fldCharType="end"/>
      </w:r>
      <w:hyperlink w:anchor="bookmark=id.1hmsyys">
        <w:r>
          <w:rPr>
            <w:i/>
            <w:color w:val="156082"/>
          </w:rPr>
          <w:t>et al.</w:t>
        </w:r>
      </w:hyperlink>
      <w:hyperlink w:anchor="bookmark=id.1hmsyys">
        <w:r>
          <w:rPr>
            <w:color w:val="156082"/>
          </w:rPr>
          <w:t>, 2021</w:t>
        </w:r>
      </w:hyperlink>
      <w:r>
        <w:rPr>
          <w:color w:val="000000"/>
        </w:rPr>
        <w:t xml:space="preserve">) </w:t>
      </w:r>
      <w:proofErr w:type="spellStart"/>
      <w:r>
        <w:rPr>
          <w:color w:val="000000"/>
        </w:rPr>
        <w:t>blastp</w:t>
      </w:r>
      <w:proofErr w:type="spellEnd"/>
      <w:r>
        <w:rPr>
          <w:color w:val="000000"/>
        </w:rPr>
        <w:t xml:space="preserve"> to align the BUSCO genes to the UniProt Reference Proteomes database (</w:t>
      </w:r>
      <w:hyperlink w:anchor="bookmark=id.32hioqz">
        <w:r>
          <w:rPr>
            <w:color w:val="156082"/>
          </w:rPr>
          <w:t xml:space="preserve">Bateman </w:t>
        </w:r>
      </w:hyperlink>
      <w:hyperlink w:anchor="bookmark=id.32hioqz">
        <w:r>
          <w:rPr>
            <w:i/>
            <w:color w:val="156082"/>
          </w:rPr>
          <w:t>et al.</w:t>
        </w:r>
      </w:hyperlink>
      <w:hyperlink w:anchor="bookmark=id.32hioqz">
        <w:r>
          <w:rPr>
            <w:color w:val="156082"/>
          </w:rPr>
          <w:t>, 2023</w:t>
        </w:r>
      </w:hyperlink>
      <w:r>
        <w:rPr>
          <w:color w:val="000000"/>
        </w:rPr>
        <w:t xml:space="preserve">). The genome is also split into chunks according to the density of the BUSCO genes from the closest taxonomic lineage, and each chunk is aligned to the UniProt Reference Proteomes database with DIAMOND </w:t>
      </w:r>
      <w:proofErr w:type="spellStart"/>
      <w:r>
        <w:rPr>
          <w:color w:val="000000"/>
        </w:rPr>
        <w:t>blastx</w:t>
      </w:r>
      <w:proofErr w:type="spellEnd"/>
      <w:r>
        <w:rPr>
          <w:color w:val="000000"/>
        </w:rPr>
        <w:t xml:space="preserve">. Genome sequences without a hit are chunked with </w:t>
      </w:r>
      <w:proofErr w:type="spellStart"/>
      <w:r>
        <w:rPr>
          <w:color w:val="000000"/>
        </w:rPr>
        <w:t>seqtk</w:t>
      </w:r>
      <w:proofErr w:type="spellEnd"/>
      <w:r>
        <w:rPr>
          <w:color w:val="000000"/>
        </w:rPr>
        <w:t xml:space="preserve"> and aligned to the NT database with </w:t>
      </w:r>
      <w:proofErr w:type="spellStart"/>
      <w:r>
        <w:rPr>
          <w:color w:val="000000"/>
        </w:rPr>
        <w:t>blastn</w:t>
      </w:r>
      <w:proofErr w:type="spellEnd"/>
      <w:r>
        <w:rPr>
          <w:color w:val="000000"/>
        </w:rPr>
        <w:t xml:space="preserve"> (</w:t>
      </w:r>
      <w:hyperlink w:anchor="bookmark=id.ihv636">
        <w:r>
          <w:rPr>
            <w:color w:val="156082"/>
          </w:rPr>
          <w:t xml:space="preserve">Altschul </w:t>
        </w:r>
      </w:hyperlink>
      <w:hyperlink w:anchor="bookmark=id.ihv636">
        <w:r>
          <w:rPr>
            <w:i/>
            <w:color w:val="156082"/>
          </w:rPr>
          <w:t>et al.</w:t>
        </w:r>
      </w:hyperlink>
      <w:hyperlink w:anchor="bookmark=id.ihv636">
        <w:r>
          <w:rPr>
            <w:color w:val="156082"/>
          </w:rPr>
          <w:t>, 1990</w:t>
        </w:r>
      </w:hyperlink>
      <w:r>
        <w:rPr>
          <w:color w:val="000000"/>
        </w:rPr>
        <w:t xml:space="preserve">). The </w:t>
      </w:r>
      <w:proofErr w:type="spellStart"/>
      <w:r>
        <w:rPr>
          <w:color w:val="000000"/>
        </w:rPr>
        <w:t>blobtools</w:t>
      </w:r>
      <w:proofErr w:type="spellEnd"/>
      <w:r>
        <w:rPr>
          <w:color w:val="000000"/>
        </w:rPr>
        <w:t xml:space="preserve"> suite combines these outputs into a </w:t>
      </w:r>
      <w:proofErr w:type="spellStart"/>
      <w:r>
        <w:rPr>
          <w:color w:val="000000"/>
        </w:rPr>
        <w:t>blobdir</w:t>
      </w:r>
      <w:proofErr w:type="spellEnd"/>
      <w:r>
        <w:rPr>
          <w:color w:val="000000"/>
        </w:rPr>
        <w:t xml:space="preserve"> for </w:t>
      </w:r>
      <w:proofErr w:type="spellStart"/>
      <w:r>
        <w:rPr>
          <w:color w:val="000000"/>
        </w:rPr>
        <w:t>visualisation</w:t>
      </w:r>
      <w:proofErr w:type="spellEnd"/>
      <w:r>
        <w:rPr>
          <w:color w:val="000000"/>
        </w:rPr>
        <w:t xml:space="preserve">. The </w:t>
      </w:r>
      <w:proofErr w:type="spellStart"/>
      <w:r>
        <w:rPr>
          <w:color w:val="000000"/>
        </w:rPr>
        <w:t>blobtoolkit</w:t>
      </w:r>
      <w:proofErr w:type="spellEnd"/>
      <w:r>
        <w:rPr>
          <w:color w:val="000000"/>
        </w:rPr>
        <w:t xml:space="preserve"> pipeline was developed using </w:t>
      </w:r>
      <w:proofErr w:type="spellStart"/>
      <w:r>
        <w:rPr>
          <w:color w:val="000000"/>
        </w:rPr>
        <w:t>nf</w:t>
      </w:r>
      <w:proofErr w:type="spellEnd"/>
      <w:r>
        <w:rPr>
          <w:color w:val="000000"/>
        </w:rPr>
        <w:t xml:space="preserve">-core tooling and </w:t>
      </w:r>
      <w:proofErr w:type="spellStart"/>
      <w:r>
        <w:rPr>
          <w:color w:val="000000"/>
        </w:rPr>
        <w:t>MultiQC</w:t>
      </w:r>
      <w:proofErr w:type="spellEnd"/>
      <w:r>
        <w:rPr>
          <w:color w:val="000000"/>
        </w:rPr>
        <w:t xml:space="preserve"> (</w:t>
      </w:r>
      <w:proofErr w:type="spellStart"/>
      <w:r>
        <w:fldChar w:fldCharType="begin"/>
      </w:r>
      <w:r>
        <w:instrText>HYPERLINK \l "bookmark=id.3tbugp1" \h</w:instrText>
      </w:r>
      <w:r>
        <w:fldChar w:fldCharType="separate"/>
      </w:r>
      <w:r>
        <w:rPr>
          <w:color w:val="156082"/>
        </w:rPr>
        <w:t>Ewels</w:t>
      </w:r>
      <w:proofErr w:type="spellEnd"/>
      <w:r>
        <w:rPr>
          <w:color w:val="156082"/>
        </w:rPr>
        <w:t xml:space="preserve"> </w:t>
      </w:r>
      <w:r>
        <w:fldChar w:fldCharType="end"/>
      </w:r>
      <w:hyperlink w:anchor="bookmark=id.3tbugp1">
        <w:r>
          <w:rPr>
            <w:i/>
            <w:color w:val="156082"/>
          </w:rPr>
          <w:t>et al.</w:t>
        </w:r>
      </w:hyperlink>
      <w:hyperlink w:anchor="bookmark=id.3tbugp1">
        <w:r>
          <w:rPr>
            <w:color w:val="156082"/>
          </w:rPr>
          <w:t>, 2016</w:t>
        </w:r>
      </w:hyperlink>
      <w:r>
        <w:rPr>
          <w:color w:val="000000"/>
        </w:rPr>
        <w:t xml:space="preserve">; </w:t>
      </w:r>
      <w:hyperlink w:anchor="bookmark=id.28h4qwu">
        <w:proofErr w:type="spellStart"/>
        <w:r>
          <w:rPr>
            <w:color w:val="156082"/>
          </w:rPr>
          <w:t>Ewels</w:t>
        </w:r>
        <w:proofErr w:type="spellEnd"/>
        <w:r>
          <w:rPr>
            <w:color w:val="156082"/>
          </w:rPr>
          <w:t xml:space="preserve"> </w:t>
        </w:r>
      </w:hyperlink>
      <w:hyperlink w:anchor="bookmark=id.28h4qwu">
        <w:r>
          <w:rPr>
            <w:i/>
            <w:color w:val="156082"/>
          </w:rPr>
          <w:t>et al.</w:t>
        </w:r>
      </w:hyperlink>
      <w:hyperlink w:anchor="bookmark=id.28h4qwu">
        <w:r>
          <w:rPr>
            <w:color w:val="156082"/>
          </w:rPr>
          <w:t>, 2020</w:t>
        </w:r>
      </w:hyperlink>
      <w:r>
        <w:rPr>
          <w:color w:val="000000"/>
        </w:rPr>
        <w:t xml:space="preserve">), relying on the </w:t>
      </w:r>
      <w:hyperlink r:id="rId26">
        <w:r>
          <w:rPr>
            <w:color w:val="156082"/>
          </w:rPr>
          <w:t>Conda</w:t>
        </w:r>
      </w:hyperlink>
      <w:r>
        <w:rPr>
          <w:color w:val="000000"/>
        </w:rPr>
        <w:t xml:space="preserve"> package manager, the </w:t>
      </w:r>
      <w:proofErr w:type="spellStart"/>
      <w:r>
        <w:rPr>
          <w:color w:val="000000"/>
        </w:rPr>
        <w:t>Bioconda</w:t>
      </w:r>
      <w:proofErr w:type="spellEnd"/>
      <w:r>
        <w:rPr>
          <w:color w:val="000000"/>
        </w:rPr>
        <w:t xml:space="preserve"> initiative (</w:t>
      </w:r>
      <w:proofErr w:type="spellStart"/>
      <w:r>
        <w:fldChar w:fldCharType="begin"/>
      </w:r>
      <w:r>
        <w:instrText>HYPERLINK \l "bookmark=id.1mrcu09" \h</w:instrText>
      </w:r>
      <w:r>
        <w:fldChar w:fldCharType="separate"/>
      </w:r>
      <w:r>
        <w:rPr>
          <w:color w:val="156082"/>
        </w:rPr>
        <w:t>Grüning</w:t>
      </w:r>
      <w:proofErr w:type="spellEnd"/>
      <w:r>
        <w:rPr>
          <w:color w:val="156082"/>
        </w:rPr>
        <w:t xml:space="preserve"> </w:t>
      </w:r>
      <w:r>
        <w:fldChar w:fldCharType="end"/>
      </w:r>
      <w:hyperlink w:anchor="bookmark=id.1mrcu09">
        <w:r>
          <w:rPr>
            <w:i/>
            <w:color w:val="156082"/>
          </w:rPr>
          <w:t>et al.</w:t>
        </w:r>
      </w:hyperlink>
      <w:hyperlink w:anchor="bookmark=id.1mrcu09">
        <w:r>
          <w:rPr>
            <w:color w:val="156082"/>
          </w:rPr>
          <w:t>, 2018</w:t>
        </w:r>
      </w:hyperlink>
      <w:r>
        <w:rPr>
          <w:color w:val="000000"/>
        </w:rPr>
        <w:t xml:space="preserve">), the </w:t>
      </w:r>
      <w:proofErr w:type="spellStart"/>
      <w:r>
        <w:rPr>
          <w:color w:val="000000"/>
        </w:rPr>
        <w:t>Biocontainers</w:t>
      </w:r>
      <w:proofErr w:type="spellEnd"/>
      <w:r>
        <w:rPr>
          <w:color w:val="000000"/>
        </w:rPr>
        <w:t xml:space="preserve"> infrastructure (</w:t>
      </w:r>
      <w:hyperlink w:anchor="bookmark=id.4f1mdlm">
        <w:r>
          <w:rPr>
            <w:color w:val="156082"/>
          </w:rPr>
          <w:t xml:space="preserve">da Veiga Leprevost </w:t>
        </w:r>
      </w:hyperlink>
      <w:hyperlink w:anchor="bookmark=id.4f1mdlm">
        <w:r>
          <w:rPr>
            <w:i/>
            <w:color w:val="156082"/>
          </w:rPr>
          <w:t>et al.</w:t>
        </w:r>
      </w:hyperlink>
      <w:hyperlink w:anchor="bookmark=id.4f1mdlm">
        <w:r>
          <w:rPr>
            <w:color w:val="156082"/>
          </w:rPr>
          <w:t>, 2017</w:t>
        </w:r>
      </w:hyperlink>
      <w:r>
        <w:rPr>
          <w:color w:val="000000"/>
        </w:rPr>
        <w:t>), as well as the Docker (</w:t>
      </w:r>
      <w:hyperlink w:anchor="bookmark=id.sqyw64">
        <w:r>
          <w:rPr>
            <w:color w:val="156082"/>
          </w:rPr>
          <w:t>Merkel, 2014</w:t>
        </w:r>
      </w:hyperlink>
      <w:r>
        <w:rPr>
          <w:color w:val="000000"/>
        </w:rPr>
        <w:t xml:space="preserve">) and Singularity </w:t>
      </w:r>
      <w:proofErr w:type="spellStart"/>
      <w:r>
        <w:rPr>
          <w:color w:val="000000"/>
        </w:rPr>
        <w:t>containerisation</w:t>
      </w:r>
      <w:proofErr w:type="spellEnd"/>
      <w:r>
        <w:rPr>
          <w:color w:val="000000"/>
        </w:rPr>
        <w:t xml:space="preserve"> solutions.</w:t>
      </w:r>
    </w:p>
    <w:p w14:paraId="6132F9E6" w14:textId="77777777" w:rsidR="00BB7744" w:rsidRDefault="00BB7744" w:rsidP="00BB7744">
      <w:pPr>
        <w:pStyle w:val="Body"/>
      </w:pPr>
    </w:p>
    <w:p w14:paraId="0000001C" w14:textId="77777777" w:rsidR="00C514A6" w:rsidRDefault="00000000">
      <w:pPr>
        <w:pStyle w:val="Heading2"/>
      </w:pPr>
      <w:bookmarkStart w:id="30" w:name="bookmark=id.3dy6vkm" w:colFirst="0" w:colLast="0"/>
      <w:bookmarkEnd w:id="30"/>
      <w:r>
        <w:t>Genome sequence report</w:t>
      </w:r>
    </w:p>
    <w:p w14:paraId="0000001D" w14:textId="77777777" w:rsidR="00C514A6" w:rsidRDefault="00000000">
      <w:pPr>
        <w:pStyle w:val="Heading3"/>
      </w:pPr>
      <w:bookmarkStart w:id="31" w:name="bookmark=id.1t3h5sf" w:colFirst="0" w:colLast="0"/>
      <w:bookmarkEnd w:id="31"/>
      <w:r>
        <w:t>Sequencing data</w:t>
      </w:r>
    </w:p>
    <w:p w14:paraId="0000001E" w14:textId="77777777" w:rsidR="00C514A6" w:rsidRDefault="00000000">
      <w:pPr>
        <w:pBdr>
          <w:top w:val="nil"/>
          <w:left w:val="nil"/>
          <w:bottom w:val="nil"/>
          <w:right w:val="nil"/>
          <w:between w:val="nil"/>
        </w:pBdr>
        <w:spacing w:before="40" w:after="240"/>
        <w:rPr>
          <w:color w:val="000000"/>
        </w:rPr>
      </w:pPr>
      <w:r>
        <w:rPr>
          <w:color w:val="000000"/>
        </w:rPr>
        <w:t xml:space="preserve">The genome of an adult female </w:t>
      </w:r>
      <w:proofErr w:type="spellStart"/>
      <w:r>
        <w:rPr>
          <w:i/>
          <w:color w:val="000000"/>
        </w:rPr>
        <w:t>Zygaena</w:t>
      </w:r>
      <w:proofErr w:type="spellEnd"/>
      <w:r>
        <w:rPr>
          <w:i/>
          <w:color w:val="000000"/>
        </w:rPr>
        <w:t xml:space="preserve"> </w:t>
      </w:r>
      <w:proofErr w:type="spellStart"/>
      <w:r>
        <w:rPr>
          <w:i/>
          <w:color w:val="000000"/>
        </w:rPr>
        <w:t>carniolica</w:t>
      </w:r>
      <w:proofErr w:type="spellEnd"/>
      <w:r>
        <w:rPr>
          <w:color w:val="000000"/>
        </w:rPr>
        <w:t xml:space="preserve"> specimen was sequenced using Pacific Biosciences single-molecule HiFi long reads, generating a total of 16.26 Gb (</w:t>
      </w:r>
      <w:proofErr w:type="spellStart"/>
      <w:r>
        <w:rPr>
          <w:color w:val="000000"/>
        </w:rPr>
        <w:t>gigabases</w:t>
      </w:r>
      <w:proofErr w:type="spellEnd"/>
      <w:r>
        <w:rPr>
          <w:color w:val="000000"/>
        </w:rPr>
        <w:t xml:space="preserve">) from 1.55 million reads. Chromosome conformation Hi-C sequencing produced 103.08 Gb from 682.62 million reads. Table </w:t>
      </w:r>
      <w:hyperlink w:anchor="bookmark=id.4d34og8">
        <w:r>
          <w:rPr>
            <w:color w:val="156082"/>
          </w:rPr>
          <w:t>1</w:t>
        </w:r>
      </w:hyperlink>
      <w:r>
        <w:rPr>
          <w:color w:val="000000"/>
        </w:rPr>
        <w:t xml:space="preserve"> </w:t>
      </w:r>
      <w:proofErr w:type="spellStart"/>
      <w:r>
        <w:rPr>
          <w:color w:val="000000"/>
        </w:rPr>
        <w:t>summarises</w:t>
      </w:r>
      <w:proofErr w:type="spellEnd"/>
      <w:r>
        <w:rPr>
          <w:color w:val="000000"/>
        </w:rPr>
        <w:t xml:space="preserve"> the raw sequence data obtained. </w:t>
      </w:r>
    </w:p>
    <w:p w14:paraId="0000001F" w14:textId="77777777" w:rsidR="00C514A6" w:rsidRDefault="00000000">
      <w:pPr>
        <w:pBdr>
          <w:top w:val="nil"/>
          <w:left w:val="nil"/>
          <w:bottom w:val="nil"/>
          <w:right w:val="nil"/>
          <w:between w:val="nil"/>
        </w:pBdr>
        <w:spacing w:before="40" w:after="240"/>
        <w:rPr>
          <w:color w:val="000000"/>
        </w:rPr>
      </w:pPr>
      <w:r>
        <w:rPr>
          <w:color w:val="000000"/>
        </w:rPr>
        <w:t xml:space="preserve">Based on </w:t>
      </w:r>
      <w:sdt>
        <w:sdtPr>
          <w:tag w:val="goog_rdk_5"/>
          <w:id w:val="-1831284570"/>
        </w:sdtPr>
        <w:sdtContent>
          <w:commentRangeStart w:id="32"/>
        </w:sdtContent>
      </w:sdt>
      <w:proofErr w:type="spellStart"/>
      <w:r>
        <w:rPr>
          <w:color w:val="000000"/>
        </w:rPr>
        <w:t>GenomeScope</w:t>
      </w:r>
      <w:commentRangeEnd w:id="32"/>
      <w:proofErr w:type="spellEnd"/>
      <w:r>
        <w:commentReference w:id="32"/>
      </w:r>
      <w:r>
        <w:rPr>
          <w:color w:val="000000"/>
        </w:rPr>
        <w:t xml:space="preserve"> </w:t>
      </w:r>
      <w:r>
        <w:rPr>
          <w:i/>
          <w:color w:val="000000"/>
        </w:rPr>
        <w:t>k</w:t>
      </w:r>
      <w:r>
        <w:rPr>
          <w:color w:val="000000"/>
        </w:rPr>
        <w:t xml:space="preserve">-mer profiling of the PacBio HiFi data (using </w:t>
      </w:r>
      <w:r>
        <w:rPr>
          <w:i/>
          <w:color w:val="000000"/>
        </w:rPr>
        <w:t>k</w:t>
      </w:r>
      <w:r>
        <w:rPr>
          <w:color w:val="000000"/>
        </w:rPr>
        <w:t xml:space="preserve"> = 31), the haploid genome size was estimated to be 336.97 Mb, and the sequencing coverage of the genome was approximately 47-fold. The estimated heterozygosity was 1.27% and the repeat content was 26.65%.</w:t>
      </w:r>
    </w:p>
    <w:bookmarkStart w:id="33" w:name="bookmark=id.4d34og8" w:colFirst="0" w:colLast="0"/>
    <w:bookmarkEnd w:id="33"/>
    <w:p w14:paraId="00000020" w14:textId="77777777" w:rsidR="00C514A6" w:rsidRDefault="00000000">
      <w:pPr>
        <w:keepNext/>
        <w:pBdr>
          <w:top w:val="nil"/>
          <w:left w:val="nil"/>
          <w:bottom w:val="nil"/>
          <w:right w:val="nil"/>
          <w:between w:val="nil"/>
        </w:pBdr>
        <w:spacing w:before="240" w:after="120"/>
        <w:rPr>
          <w:i/>
          <w:color w:val="000000"/>
        </w:rPr>
      </w:pPr>
      <w:sdt>
        <w:sdtPr>
          <w:tag w:val="goog_rdk_6"/>
          <w:id w:val="1709841295"/>
        </w:sdtPr>
        <w:sdtContent>
          <w:commentRangeStart w:id="34"/>
        </w:sdtContent>
      </w:sdt>
      <w:r>
        <w:rPr>
          <w:i/>
          <w:color w:val="000000"/>
        </w:rPr>
        <w:t xml:space="preserve">Table 1: Raw sequence information for the genome sequence of </w:t>
      </w:r>
      <w:proofErr w:type="spellStart"/>
      <w:r>
        <w:rPr>
          <w:i/>
          <w:color w:val="000000"/>
        </w:rPr>
        <w:t>Zygaena</w:t>
      </w:r>
      <w:proofErr w:type="spellEnd"/>
      <w:r>
        <w:rPr>
          <w:i/>
          <w:color w:val="000000"/>
        </w:rPr>
        <w:t xml:space="preserve"> </w:t>
      </w:r>
      <w:proofErr w:type="spellStart"/>
      <w:r>
        <w:rPr>
          <w:i/>
          <w:color w:val="000000"/>
        </w:rPr>
        <w:t>carniolica</w:t>
      </w:r>
      <w:commentRangeEnd w:id="34"/>
      <w:proofErr w:type="spellEnd"/>
      <w:r>
        <w:commentReference w:id="34"/>
      </w:r>
    </w:p>
    <w:tbl>
      <w:tblPr>
        <w:tblStyle w:val="a9"/>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5"/>
        <w:gridCol w:w="2745"/>
        <w:gridCol w:w="3840"/>
      </w:tblGrid>
      <w:tr w:rsidR="00C514A6" w14:paraId="2C46B16E" w14:textId="77777777">
        <w:tc>
          <w:tcPr>
            <w:tcW w:w="2685" w:type="dxa"/>
          </w:tcPr>
          <w:p w14:paraId="00000021" w14:textId="77777777" w:rsidR="00C514A6" w:rsidRDefault="00C514A6">
            <w:pPr>
              <w:pBdr>
                <w:top w:val="nil"/>
                <w:left w:val="nil"/>
                <w:bottom w:val="nil"/>
                <w:right w:val="nil"/>
                <w:between w:val="nil"/>
              </w:pBdr>
              <w:rPr>
                <w:color w:val="000000"/>
              </w:rPr>
            </w:pPr>
            <w:bookmarkStart w:id="35" w:name="bookmark=id.2s8eyo1" w:colFirst="0" w:colLast="0"/>
            <w:bookmarkEnd w:id="35"/>
          </w:p>
        </w:tc>
        <w:tc>
          <w:tcPr>
            <w:tcW w:w="2745" w:type="dxa"/>
          </w:tcPr>
          <w:p w14:paraId="00000022" w14:textId="77777777" w:rsidR="00C514A6" w:rsidRDefault="00000000">
            <w:pPr>
              <w:pBdr>
                <w:top w:val="nil"/>
                <w:left w:val="nil"/>
                <w:bottom w:val="nil"/>
                <w:right w:val="nil"/>
                <w:between w:val="nil"/>
              </w:pBdr>
              <w:jc w:val="center"/>
              <w:rPr>
                <w:b/>
                <w:color w:val="000000"/>
              </w:rPr>
            </w:pPr>
            <w:sdt>
              <w:sdtPr>
                <w:tag w:val="goog_rdk_8"/>
                <w:id w:val="2045087382"/>
              </w:sdtPr>
              <w:sdtContent>
                <w:sdt>
                  <w:sdtPr>
                    <w:tag w:val="goog_rdk_9"/>
                    <w:id w:val="-1594628318"/>
                  </w:sdtPr>
                  <w:sdtContent>
                    <w:commentRangeStart w:id="36"/>
                  </w:sdtContent>
                </w:sdt>
                <w:ins w:id="37" w:author="Karen Houliston" w:date="2025-02-14T14:48:00Z">
                  <w:r>
                    <w:rPr>
                      <w:color w:val="000000"/>
                    </w:rPr>
                    <w:t xml:space="preserve">PacBio </w:t>
                  </w:r>
                </w:ins>
              </w:sdtContent>
            </w:sdt>
            <w:commentRangeEnd w:id="36"/>
            <w:sdt>
              <w:sdtPr>
                <w:tag w:val="goog_rdk_10"/>
                <w:id w:val="-1805764697"/>
              </w:sdtPr>
              <w:sdtContent>
                <w:del w:id="38" w:author="Karen Houliston" w:date="2025-02-14T14:48:00Z">
                  <w:r>
                    <w:commentReference w:id="36"/>
                  </w:r>
                  <w:r>
                    <w:rPr>
                      <w:b/>
                      <w:color w:val="000000"/>
                    </w:rPr>
                    <w:delText>DNA</w:delText>
                  </w:r>
                </w:del>
              </w:sdtContent>
            </w:sdt>
          </w:p>
        </w:tc>
        <w:tc>
          <w:tcPr>
            <w:tcW w:w="3840" w:type="dxa"/>
          </w:tcPr>
          <w:p w14:paraId="00000023" w14:textId="77777777" w:rsidR="00C514A6" w:rsidRDefault="00000000">
            <w:pPr>
              <w:pBdr>
                <w:top w:val="nil"/>
                <w:left w:val="nil"/>
                <w:bottom w:val="nil"/>
                <w:right w:val="nil"/>
                <w:between w:val="nil"/>
              </w:pBdr>
              <w:jc w:val="center"/>
              <w:rPr>
                <w:b/>
                <w:color w:val="000000"/>
              </w:rPr>
            </w:pPr>
            <w:r>
              <w:rPr>
                <w:b/>
                <w:color w:val="000000"/>
              </w:rPr>
              <w:t>Hi-C</w:t>
            </w:r>
          </w:p>
        </w:tc>
      </w:tr>
      <w:tr w:rsidR="00C514A6" w14:paraId="2F1180DC" w14:textId="77777777">
        <w:tc>
          <w:tcPr>
            <w:tcW w:w="2685" w:type="dxa"/>
          </w:tcPr>
          <w:p w14:paraId="00000024" w14:textId="77777777" w:rsidR="00C514A6" w:rsidRDefault="00000000">
            <w:pPr>
              <w:pBdr>
                <w:top w:val="nil"/>
                <w:left w:val="nil"/>
                <w:bottom w:val="nil"/>
                <w:right w:val="nil"/>
                <w:between w:val="nil"/>
              </w:pBdr>
              <w:rPr>
                <w:b/>
                <w:color w:val="000000"/>
              </w:rPr>
            </w:pPr>
            <w:r>
              <w:rPr>
                <w:b/>
                <w:color w:val="000000"/>
              </w:rPr>
              <w:t>ToLID</w:t>
            </w:r>
          </w:p>
        </w:tc>
        <w:tc>
          <w:tcPr>
            <w:tcW w:w="2745" w:type="dxa"/>
          </w:tcPr>
          <w:p w14:paraId="00000025" w14:textId="77777777" w:rsidR="00C514A6" w:rsidRDefault="00000000">
            <w:pPr>
              <w:pBdr>
                <w:top w:val="nil"/>
                <w:left w:val="nil"/>
                <w:bottom w:val="nil"/>
                <w:right w:val="nil"/>
                <w:between w:val="nil"/>
              </w:pBdr>
              <w:rPr>
                <w:color w:val="000000"/>
              </w:rPr>
            </w:pPr>
            <w:r>
              <w:rPr>
                <w:color w:val="000000"/>
              </w:rPr>
              <w:t>ilZygCarn1</w:t>
            </w:r>
          </w:p>
        </w:tc>
        <w:tc>
          <w:tcPr>
            <w:tcW w:w="3840" w:type="dxa"/>
          </w:tcPr>
          <w:p w14:paraId="00000026" w14:textId="77777777" w:rsidR="00C514A6" w:rsidRDefault="00000000">
            <w:pPr>
              <w:pBdr>
                <w:top w:val="nil"/>
                <w:left w:val="nil"/>
                <w:bottom w:val="nil"/>
                <w:right w:val="nil"/>
                <w:between w:val="nil"/>
              </w:pBdr>
              <w:rPr>
                <w:color w:val="000000"/>
              </w:rPr>
            </w:pPr>
            <w:r>
              <w:rPr>
                <w:color w:val="000000"/>
              </w:rPr>
              <w:t>ilZygCarn1</w:t>
            </w:r>
          </w:p>
        </w:tc>
      </w:tr>
      <w:tr w:rsidR="00C514A6" w14:paraId="4D893EBB" w14:textId="77777777">
        <w:tc>
          <w:tcPr>
            <w:tcW w:w="2685" w:type="dxa"/>
          </w:tcPr>
          <w:p w14:paraId="00000027" w14:textId="77777777" w:rsidR="00C514A6" w:rsidRDefault="00000000">
            <w:pPr>
              <w:pBdr>
                <w:top w:val="nil"/>
                <w:left w:val="nil"/>
                <w:bottom w:val="nil"/>
                <w:right w:val="nil"/>
                <w:between w:val="nil"/>
              </w:pBdr>
              <w:rPr>
                <w:b/>
                <w:color w:val="000000"/>
              </w:rPr>
            </w:pPr>
            <w:r>
              <w:rPr>
                <w:b/>
                <w:color w:val="000000"/>
              </w:rPr>
              <w:t>Biospecimen</w:t>
            </w:r>
          </w:p>
        </w:tc>
        <w:tc>
          <w:tcPr>
            <w:tcW w:w="2745" w:type="dxa"/>
          </w:tcPr>
          <w:p w14:paraId="00000028" w14:textId="77777777" w:rsidR="00C514A6" w:rsidRDefault="00000000">
            <w:pPr>
              <w:pBdr>
                <w:top w:val="nil"/>
                <w:left w:val="nil"/>
                <w:bottom w:val="nil"/>
                <w:right w:val="nil"/>
                <w:between w:val="nil"/>
              </w:pBdr>
              <w:rPr>
                <w:color w:val="000000"/>
              </w:rPr>
            </w:pPr>
            <w:r>
              <w:rPr>
                <w:color w:val="000000"/>
              </w:rPr>
              <w:t>SAMEA11511002</w:t>
            </w:r>
          </w:p>
        </w:tc>
        <w:tc>
          <w:tcPr>
            <w:tcW w:w="3840" w:type="dxa"/>
          </w:tcPr>
          <w:p w14:paraId="00000029" w14:textId="77777777" w:rsidR="00C514A6" w:rsidRDefault="00000000">
            <w:pPr>
              <w:pBdr>
                <w:top w:val="nil"/>
                <w:left w:val="nil"/>
                <w:bottom w:val="nil"/>
                <w:right w:val="nil"/>
                <w:between w:val="nil"/>
              </w:pBdr>
              <w:rPr>
                <w:color w:val="000000"/>
              </w:rPr>
            </w:pPr>
            <w:r>
              <w:rPr>
                <w:color w:val="000000"/>
              </w:rPr>
              <w:t>SAMEA11511002</w:t>
            </w:r>
          </w:p>
        </w:tc>
      </w:tr>
      <w:tr w:rsidR="00C514A6" w14:paraId="2538585D" w14:textId="77777777">
        <w:tc>
          <w:tcPr>
            <w:tcW w:w="2685" w:type="dxa"/>
          </w:tcPr>
          <w:p w14:paraId="0000002A" w14:textId="77777777" w:rsidR="00C514A6" w:rsidRDefault="00000000">
            <w:pPr>
              <w:pBdr>
                <w:top w:val="nil"/>
                <w:left w:val="nil"/>
                <w:bottom w:val="nil"/>
                <w:right w:val="nil"/>
                <w:between w:val="nil"/>
              </w:pBdr>
              <w:rPr>
                <w:b/>
                <w:color w:val="000000"/>
              </w:rPr>
            </w:pPr>
            <w:r>
              <w:rPr>
                <w:b/>
                <w:color w:val="000000"/>
              </w:rPr>
              <w:t>Tissue</w:t>
            </w:r>
          </w:p>
        </w:tc>
        <w:tc>
          <w:tcPr>
            <w:tcW w:w="2745" w:type="dxa"/>
          </w:tcPr>
          <w:p w14:paraId="0000002B" w14:textId="77777777" w:rsidR="00C514A6" w:rsidRDefault="00000000">
            <w:pPr>
              <w:pBdr>
                <w:top w:val="nil"/>
                <w:left w:val="nil"/>
                <w:bottom w:val="nil"/>
                <w:right w:val="nil"/>
                <w:between w:val="nil"/>
              </w:pBdr>
              <w:rPr>
                <w:color w:val="000000"/>
              </w:rPr>
            </w:pPr>
            <w:r>
              <w:rPr>
                <w:color w:val="000000"/>
              </w:rPr>
              <w:t>thorax</w:t>
            </w:r>
          </w:p>
        </w:tc>
        <w:tc>
          <w:tcPr>
            <w:tcW w:w="3840" w:type="dxa"/>
          </w:tcPr>
          <w:p w14:paraId="0000002C" w14:textId="77777777" w:rsidR="00C514A6" w:rsidRDefault="00000000">
            <w:pPr>
              <w:pBdr>
                <w:top w:val="nil"/>
                <w:left w:val="nil"/>
                <w:bottom w:val="nil"/>
                <w:right w:val="nil"/>
                <w:between w:val="nil"/>
              </w:pBdr>
              <w:rPr>
                <w:color w:val="000000"/>
              </w:rPr>
            </w:pPr>
            <w:r>
              <w:rPr>
                <w:color w:val="000000"/>
              </w:rPr>
              <w:t>head</w:t>
            </w:r>
          </w:p>
        </w:tc>
      </w:tr>
      <w:tr w:rsidR="00C514A6" w14:paraId="7DA2A5BF" w14:textId="77777777">
        <w:tc>
          <w:tcPr>
            <w:tcW w:w="2685" w:type="dxa"/>
          </w:tcPr>
          <w:p w14:paraId="0000002D" w14:textId="77777777" w:rsidR="00C514A6" w:rsidRDefault="00000000">
            <w:pPr>
              <w:pBdr>
                <w:top w:val="nil"/>
                <w:left w:val="nil"/>
                <w:bottom w:val="nil"/>
                <w:right w:val="nil"/>
                <w:between w:val="nil"/>
              </w:pBdr>
              <w:rPr>
                <w:b/>
                <w:color w:val="000000"/>
              </w:rPr>
            </w:pPr>
            <w:r>
              <w:rPr>
                <w:b/>
                <w:color w:val="000000"/>
              </w:rPr>
              <w:t>Sequencing platform and model</w:t>
            </w:r>
          </w:p>
        </w:tc>
        <w:tc>
          <w:tcPr>
            <w:tcW w:w="2745" w:type="dxa"/>
          </w:tcPr>
          <w:p w14:paraId="0000002E" w14:textId="77777777" w:rsidR="00C514A6" w:rsidRDefault="00000000">
            <w:pPr>
              <w:pBdr>
                <w:top w:val="nil"/>
                <w:left w:val="nil"/>
                <w:bottom w:val="nil"/>
                <w:right w:val="nil"/>
                <w:between w:val="nil"/>
              </w:pBdr>
              <w:rPr>
                <w:color w:val="000000"/>
              </w:rPr>
            </w:pPr>
            <w:r>
              <w:rPr>
                <w:color w:val="000000"/>
              </w:rPr>
              <w:t xml:space="preserve">PacBio – HiFi </w:t>
            </w:r>
            <w:proofErr w:type="spellStart"/>
            <w:r>
              <w:rPr>
                <w:color w:val="000000"/>
              </w:rPr>
              <w:t>Revio</w:t>
            </w:r>
            <w:proofErr w:type="spellEnd"/>
          </w:p>
        </w:tc>
        <w:tc>
          <w:tcPr>
            <w:tcW w:w="3840" w:type="dxa"/>
          </w:tcPr>
          <w:p w14:paraId="0000002F" w14:textId="77777777" w:rsidR="00C514A6" w:rsidRDefault="00000000">
            <w:pPr>
              <w:pBdr>
                <w:top w:val="nil"/>
                <w:left w:val="nil"/>
                <w:bottom w:val="nil"/>
                <w:right w:val="nil"/>
                <w:between w:val="nil"/>
              </w:pBdr>
              <w:rPr>
                <w:color w:val="000000"/>
              </w:rPr>
            </w:pPr>
            <w:r>
              <w:rPr>
                <w:color w:val="000000"/>
              </w:rPr>
              <w:t>Hi-C – Arima v2 Illumina NovaSeq X</w:t>
            </w:r>
          </w:p>
        </w:tc>
      </w:tr>
      <w:tr w:rsidR="00C514A6" w14:paraId="63BD98E7" w14:textId="77777777">
        <w:tc>
          <w:tcPr>
            <w:tcW w:w="2685" w:type="dxa"/>
          </w:tcPr>
          <w:p w14:paraId="00000030" w14:textId="77777777" w:rsidR="00C514A6" w:rsidRDefault="00000000">
            <w:pPr>
              <w:rPr>
                <w:b/>
              </w:rPr>
            </w:pPr>
            <w:proofErr w:type="spellStart"/>
            <w:r>
              <w:rPr>
                <w:b/>
              </w:rPr>
              <w:t>BioSample</w:t>
            </w:r>
            <w:proofErr w:type="spellEnd"/>
          </w:p>
        </w:tc>
        <w:tc>
          <w:tcPr>
            <w:tcW w:w="2745" w:type="dxa"/>
          </w:tcPr>
          <w:p w14:paraId="00000031" w14:textId="77777777" w:rsidR="00C514A6" w:rsidRDefault="00000000">
            <w:r>
              <w:t>SAMEA115110086</w:t>
            </w:r>
          </w:p>
        </w:tc>
        <w:tc>
          <w:tcPr>
            <w:tcW w:w="3840" w:type="dxa"/>
          </w:tcPr>
          <w:p w14:paraId="00000032" w14:textId="77777777" w:rsidR="00C514A6" w:rsidRDefault="00000000">
            <w:r>
              <w:t>SAMEA115110020</w:t>
            </w:r>
          </w:p>
        </w:tc>
      </w:tr>
      <w:tr w:rsidR="00C514A6" w14:paraId="7B9FD42B" w14:textId="77777777">
        <w:tc>
          <w:tcPr>
            <w:tcW w:w="2685" w:type="dxa"/>
          </w:tcPr>
          <w:p w14:paraId="00000033" w14:textId="77777777" w:rsidR="00C514A6" w:rsidRDefault="00000000">
            <w:pPr>
              <w:pBdr>
                <w:top w:val="nil"/>
                <w:left w:val="nil"/>
                <w:bottom w:val="nil"/>
                <w:right w:val="nil"/>
                <w:between w:val="nil"/>
              </w:pBdr>
              <w:rPr>
                <w:b/>
                <w:color w:val="000000"/>
              </w:rPr>
            </w:pPr>
            <w:r>
              <w:rPr>
                <w:b/>
                <w:color w:val="000000"/>
              </w:rPr>
              <w:t>Run accessions</w:t>
            </w:r>
          </w:p>
        </w:tc>
        <w:tc>
          <w:tcPr>
            <w:tcW w:w="2745" w:type="dxa"/>
          </w:tcPr>
          <w:p w14:paraId="00000034" w14:textId="77777777" w:rsidR="00C514A6" w:rsidRDefault="00000000">
            <w:pPr>
              <w:pBdr>
                <w:top w:val="nil"/>
                <w:left w:val="nil"/>
                <w:bottom w:val="nil"/>
                <w:right w:val="nil"/>
                <w:between w:val="nil"/>
              </w:pBdr>
              <w:rPr>
                <w:color w:val="000000"/>
              </w:rPr>
            </w:pPr>
            <w:r>
              <w:rPr>
                <w:color w:val="000000"/>
              </w:rPr>
              <w:t>ERR1348574</w:t>
            </w:r>
          </w:p>
        </w:tc>
        <w:tc>
          <w:tcPr>
            <w:tcW w:w="3840" w:type="dxa"/>
          </w:tcPr>
          <w:p w14:paraId="00000035" w14:textId="77777777" w:rsidR="00C514A6" w:rsidRDefault="00000000">
            <w:pPr>
              <w:pBdr>
                <w:top w:val="nil"/>
                <w:left w:val="nil"/>
                <w:bottom w:val="nil"/>
                <w:right w:val="nil"/>
                <w:between w:val="nil"/>
              </w:pBdr>
              <w:rPr>
                <w:color w:val="000000"/>
              </w:rPr>
            </w:pPr>
            <w:r>
              <w:rPr>
                <w:color w:val="000000"/>
              </w:rPr>
              <w:t>ERR13494006</w:t>
            </w:r>
          </w:p>
        </w:tc>
      </w:tr>
      <w:tr w:rsidR="00C514A6" w14:paraId="6C02B769" w14:textId="77777777">
        <w:tc>
          <w:tcPr>
            <w:tcW w:w="2685" w:type="dxa"/>
          </w:tcPr>
          <w:p w14:paraId="00000036" w14:textId="77777777" w:rsidR="00C514A6" w:rsidRDefault="00000000">
            <w:pPr>
              <w:pBdr>
                <w:top w:val="nil"/>
                <w:left w:val="nil"/>
                <w:bottom w:val="nil"/>
                <w:right w:val="nil"/>
                <w:between w:val="nil"/>
              </w:pBdr>
              <w:rPr>
                <w:b/>
                <w:color w:val="000000"/>
              </w:rPr>
            </w:pPr>
            <w:sdt>
              <w:sdtPr>
                <w:tag w:val="goog_rdk_11"/>
                <w:id w:val="2067144901"/>
              </w:sdtPr>
              <w:sdtContent>
                <w:commentRangeStart w:id="39"/>
              </w:sdtContent>
            </w:sdt>
            <w:r>
              <w:rPr>
                <w:b/>
                <w:color w:val="000000"/>
              </w:rPr>
              <w:t>Read count total</w:t>
            </w:r>
            <w:commentRangeEnd w:id="39"/>
            <w:r>
              <w:commentReference w:id="39"/>
            </w:r>
          </w:p>
        </w:tc>
        <w:tc>
          <w:tcPr>
            <w:tcW w:w="2745" w:type="dxa"/>
          </w:tcPr>
          <w:p w14:paraId="00000037" w14:textId="77777777" w:rsidR="00C514A6" w:rsidRDefault="00000000">
            <w:pPr>
              <w:pBdr>
                <w:top w:val="nil"/>
                <w:left w:val="nil"/>
                <w:bottom w:val="nil"/>
                <w:right w:val="nil"/>
                <w:between w:val="nil"/>
              </w:pBdr>
              <w:rPr>
                <w:color w:val="000000"/>
              </w:rPr>
            </w:pPr>
            <w:r>
              <w:rPr>
                <w:color w:val="000000"/>
              </w:rPr>
              <w:t>1.55 million reads</w:t>
            </w:r>
          </w:p>
        </w:tc>
        <w:tc>
          <w:tcPr>
            <w:tcW w:w="3840" w:type="dxa"/>
          </w:tcPr>
          <w:p w14:paraId="00000038" w14:textId="77777777" w:rsidR="00C514A6" w:rsidRDefault="00000000">
            <w:pPr>
              <w:pBdr>
                <w:top w:val="nil"/>
                <w:left w:val="nil"/>
                <w:bottom w:val="nil"/>
                <w:right w:val="nil"/>
                <w:between w:val="nil"/>
              </w:pBdr>
              <w:rPr>
                <w:color w:val="000000"/>
              </w:rPr>
            </w:pPr>
            <w:r>
              <w:rPr>
                <w:color w:val="000000"/>
              </w:rPr>
              <w:t>1.55 million reads</w:t>
            </w:r>
          </w:p>
        </w:tc>
      </w:tr>
      <w:tr w:rsidR="00C514A6" w14:paraId="3F432823" w14:textId="77777777">
        <w:tc>
          <w:tcPr>
            <w:tcW w:w="2685" w:type="dxa"/>
          </w:tcPr>
          <w:p w14:paraId="00000039" w14:textId="77777777" w:rsidR="00C514A6" w:rsidRDefault="00000000">
            <w:pPr>
              <w:pBdr>
                <w:top w:val="nil"/>
                <w:left w:val="nil"/>
                <w:bottom w:val="nil"/>
                <w:right w:val="nil"/>
                <w:between w:val="nil"/>
              </w:pBdr>
              <w:rPr>
                <w:b/>
                <w:color w:val="000000"/>
              </w:rPr>
            </w:pPr>
            <w:r>
              <w:rPr>
                <w:b/>
                <w:color w:val="000000"/>
              </w:rPr>
              <w:t>Base count total</w:t>
            </w:r>
          </w:p>
        </w:tc>
        <w:tc>
          <w:tcPr>
            <w:tcW w:w="2745" w:type="dxa"/>
          </w:tcPr>
          <w:p w14:paraId="0000003A" w14:textId="77777777" w:rsidR="00C514A6" w:rsidRDefault="00000000">
            <w:pPr>
              <w:pBdr>
                <w:top w:val="nil"/>
                <w:left w:val="nil"/>
                <w:bottom w:val="nil"/>
                <w:right w:val="nil"/>
                <w:between w:val="nil"/>
              </w:pBdr>
              <w:rPr>
                <w:color w:val="000000"/>
              </w:rPr>
            </w:pPr>
            <w:r>
              <w:rPr>
                <w:color w:val="000000"/>
              </w:rPr>
              <w:t>16.26 Gb</w:t>
            </w:r>
          </w:p>
        </w:tc>
        <w:tc>
          <w:tcPr>
            <w:tcW w:w="3840" w:type="dxa"/>
          </w:tcPr>
          <w:p w14:paraId="0000003B" w14:textId="77777777" w:rsidR="00C514A6" w:rsidRDefault="00000000">
            <w:pPr>
              <w:pBdr>
                <w:top w:val="nil"/>
                <w:left w:val="nil"/>
                <w:bottom w:val="nil"/>
                <w:right w:val="nil"/>
                <w:between w:val="nil"/>
              </w:pBdr>
              <w:rPr>
                <w:color w:val="000000"/>
              </w:rPr>
            </w:pPr>
            <w:r>
              <w:rPr>
                <w:color w:val="000000"/>
              </w:rPr>
              <w:t>103.08 Gb</w:t>
            </w:r>
          </w:p>
        </w:tc>
      </w:tr>
    </w:tbl>
    <w:p w14:paraId="0000003C" w14:textId="77777777" w:rsidR="00C514A6" w:rsidRDefault="00C514A6">
      <w:pPr>
        <w:pBdr>
          <w:top w:val="nil"/>
          <w:left w:val="nil"/>
          <w:bottom w:val="nil"/>
          <w:right w:val="nil"/>
          <w:between w:val="nil"/>
        </w:pBdr>
        <w:spacing w:line="276" w:lineRule="auto"/>
        <w:rPr>
          <w:color w:val="000000"/>
        </w:rPr>
      </w:pPr>
    </w:p>
    <w:p w14:paraId="0000003D" w14:textId="77777777" w:rsidR="00C514A6" w:rsidRDefault="00000000">
      <w:pPr>
        <w:pStyle w:val="Heading3"/>
      </w:pPr>
      <w:r>
        <w:lastRenderedPageBreak/>
        <w:t>Assembly statistics</w:t>
      </w:r>
    </w:p>
    <w:p w14:paraId="0000003E" w14:textId="77777777" w:rsidR="00C514A6" w:rsidRDefault="00000000">
      <w:pPr>
        <w:pBdr>
          <w:top w:val="nil"/>
          <w:left w:val="nil"/>
          <w:bottom w:val="nil"/>
          <w:right w:val="nil"/>
          <w:between w:val="nil"/>
        </w:pBdr>
        <w:spacing w:before="40" w:after="240"/>
        <w:rPr>
          <w:color w:val="000000"/>
        </w:rPr>
      </w:pPr>
      <w:r>
        <w:rPr>
          <w:color w:val="000000"/>
        </w:rPr>
        <w:t xml:space="preserve">Haplotype 1 and haplotype 2 were assembled using Hi-C phasing, and the two haplotypes were combined for curation. Manual assembly curation corrected 81 missing joins or mis-joins. This reduced the assembly length by 0.53% and the scaffold number by </w:t>
      </w:r>
      <w:proofErr w:type="gramStart"/>
      <w:r>
        <w:rPr>
          <w:color w:val="000000"/>
        </w:rPr>
        <w:t>30.36%, and</w:t>
      </w:r>
      <w:proofErr w:type="gramEnd"/>
      <w:r>
        <w:rPr>
          <w:color w:val="000000"/>
        </w:rPr>
        <w:t xml:space="preserve"> increased the scaffold N50 by 1.28%.</w:t>
      </w:r>
      <w:sdt>
        <w:sdtPr>
          <w:tag w:val="goog_rdk_12"/>
          <w:id w:val="483356689"/>
        </w:sdtPr>
        <w:sdtContent>
          <w:commentRangeStart w:id="40"/>
        </w:sdtContent>
      </w:sdt>
      <w:r>
        <w:rPr>
          <w:color w:val="000000"/>
        </w:rPr>
        <w:t xml:space="preserve"> Figure </w:t>
      </w:r>
      <w:hyperlink w:anchor="bookmark=id.35nkun2">
        <w:r>
          <w:rPr>
            <w:color w:val="156082"/>
          </w:rPr>
          <w:t>2</w:t>
        </w:r>
      </w:hyperlink>
      <w:r>
        <w:rPr>
          <w:color w:val="000000"/>
        </w:rPr>
        <w:t xml:space="preserve"> s</w:t>
      </w:r>
      <w:commentRangeEnd w:id="40"/>
      <w:r>
        <w:commentReference w:id="40"/>
      </w:r>
      <w:r>
        <w:rPr>
          <w:color w:val="000000"/>
        </w:rPr>
        <w:t xml:space="preserve">hows a </w:t>
      </w:r>
      <w:proofErr w:type="spellStart"/>
      <w:r>
        <w:rPr>
          <w:color w:val="000000"/>
        </w:rPr>
        <w:t>Merqury</w:t>
      </w:r>
      <w:proofErr w:type="spellEnd"/>
      <w:r>
        <w:rPr>
          <w:color w:val="000000"/>
        </w:rPr>
        <w:t xml:space="preserve"> assembly spectrum plot of the curated assembly.</w:t>
      </w:r>
    </w:p>
    <w:p w14:paraId="0000003F" w14:textId="77777777" w:rsidR="00C514A6" w:rsidRDefault="00000000">
      <w:pPr>
        <w:pBdr>
          <w:top w:val="nil"/>
          <w:left w:val="nil"/>
          <w:bottom w:val="nil"/>
          <w:right w:val="nil"/>
          <w:between w:val="nil"/>
        </w:pBdr>
        <w:spacing w:before="40" w:after="240"/>
        <w:rPr>
          <w:color w:val="000000"/>
        </w:rPr>
      </w:pPr>
      <w:r>
        <w:rPr>
          <w:color w:val="000000"/>
        </w:rPr>
        <w:t xml:space="preserve">The final haplotype 1 assembly has a total length of Mb in sequence scaffolds, with 99 gaps, and a scaffold N50 of Mb (Table </w:t>
      </w:r>
      <w:hyperlink w:anchor="bookmark=id.17dp8vu">
        <w:r>
          <w:rPr>
            <w:color w:val="156082"/>
          </w:rPr>
          <w:t>2</w:t>
        </w:r>
      </w:hyperlink>
      <w:r>
        <w:rPr>
          <w:color w:val="000000"/>
        </w:rPr>
        <w:t xml:space="preserve">). </w:t>
      </w:r>
    </w:p>
    <w:p w14:paraId="00000040" w14:textId="77777777" w:rsidR="00C514A6" w:rsidRDefault="00000000">
      <w:pPr>
        <w:pBdr>
          <w:top w:val="nil"/>
          <w:left w:val="nil"/>
          <w:bottom w:val="nil"/>
          <w:right w:val="nil"/>
          <w:between w:val="nil"/>
        </w:pBdr>
        <w:spacing w:before="40" w:after="240"/>
        <w:rPr>
          <w:color w:val="000000"/>
        </w:rPr>
      </w:pPr>
      <w:r>
        <w:rPr>
          <w:color w:val="000000"/>
        </w:rPr>
        <w:t xml:space="preserve">Most of the haplotype 1 assembly sequence (99.93%) was assigned to 31 chromosomal-level scaffolds, representing 29 autosomes and the Z and W sex chromosomes. Chromosome-scale scaffolds confirmed by the Hi-C data are named in order of size (Figure </w:t>
      </w:r>
      <w:hyperlink w:anchor="bookmark=id.3rdcrjn">
        <w:r>
          <w:rPr>
            <w:color w:val="156082"/>
          </w:rPr>
          <w:t>2</w:t>
        </w:r>
      </w:hyperlink>
      <w:r>
        <w:rPr>
          <w:color w:val="000000"/>
        </w:rPr>
        <w:t xml:space="preserve">; Table </w:t>
      </w:r>
      <w:hyperlink w:anchor="bookmark=id.lnxbz9">
        <w:r>
          <w:rPr>
            <w:color w:val="156082"/>
          </w:rPr>
          <w:t>3</w:t>
        </w:r>
      </w:hyperlink>
      <w:r>
        <w:rPr>
          <w:color w:val="000000"/>
        </w:rPr>
        <w:t xml:space="preserve">). During curation, the Z and W sex chromosomes were identified by </w:t>
      </w:r>
      <w:proofErr w:type="spellStart"/>
      <w:r>
        <w:rPr>
          <w:color w:val="000000"/>
        </w:rPr>
        <w:t>analysing</w:t>
      </w:r>
      <w:proofErr w:type="spellEnd"/>
      <w:r>
        <w:rPr>
          <w:color w:val="000000"/>
        </w:rPr>
        <w:t xml:space="preserve"> the coverage of Hi-C data and PacBio reads. </w:t>
      </w:r>
    </w:p>
    <w:p w14:paraId="00000041" w14:textId="77777777" w:rsidR="00C514A6" w:rsidRDefault="00000000">
      <w:pPr>
        <w:pBdr>
          <w:top w:val="nil"/>
          <w:left w:val="nil"/>
          <w:bottom w:val="nil"/>
          <w:right w:val="nil"/>
          <w:between w:val="nil"/>
        </w:pBdr>
        <w:spacing w:before="40" w:after="240"/>
        <w:rPr>
          <w:color w:val="000000"/>
        </w:rPr>
      </w:pPr>
      <w:r>
        <w:rPr>
          <w:color w:val="000000"/>
        </w:rPr>
        <w:t>The mitochondrial genome was also assembled and is included both as a contig within the multifasta file of the genome submission and as a standalone record in GenBank.</w:t>
      </w:r>
    </w:p>
    <w:p w14:paraId="00000042" w14:textId="77777777" w:rsidR="00C514A6" w:rsidRDefault="00000000">
      <w:pPr>
        <w:keepNext/>
        <w:pBdr>
          <w:top w:val="nil"/>
          <w:left w:val="nil"/>
          <w:bottom w:val="nil"/>
          <w:right w:val="nil"/>
          <w:between w:val="nil"/>
        </w:pBdr>
        <w:spacing w:before="240" w:after="120"/>
        <w:rPr>
          <w:i/>
          <w:color w:val="000000"/>
        </w:rPr>
      </w:pPr>
      <w:bookmarkStart w:id="41" w:name="bookmark=id.17dp8vu" w:colFirst="0" w:colLast="0"/>
      <w:bookmarkEnd w:id="41"/>
      <w:r>
        <w:rPr>
          <w:i/>
          <w:color w:val="000000"/>
        </w:rPr>
        <w:t xml:space="preserve">Table 2: Genome assembly data for the </w:t>
      </w:r>
      <w:proofErr w:type="spellStart"/>
      <w:r>
        <w:rPr>
          <w:i/>
          <w:color w:val="000000"/>
        </w:rPr>
        <w:t>Zygaena</w:t>
      </w:r>
      <w:proofErr w:type="spellEnd"/>
      <w:r>
        <w:rPr>
          <w:i/>
          <w:color w:val="000000"/>
        </w:rPr>
        <w:t xml:space="preserve"> </w:t>
      </w:r>
      <w:proofErr w:type="spellStart"/>
      <w:r>
        <w:rPr>
          <w:i/>
          <w:color w:val="000000"/>
        </w:rPr>
        <w:t>carniolica</w:t>
      </w:r>
      <w:proofErr w:type="spellEnd"/>
      <w:r>
        <w:rPr>
          <w:i/>
          <w:color w:val="000000"/>
        </w:rPr>
        <w:t xml:space="preserve"> assembly</w:t>
      </w:r>
    </w:p>
    <w:tbl>
      <w:tblPr>
        <w:tblStyle w:val="aa"/>
        <w:tblW w:w="8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2111"/>
        <w:gridCol w:w="3113"/>
        <w:gridCol w:w="2851"/>
      </w:tblGrid>
      <w:tr w:rsidR="00C514A6" w14:paraId="7F8E8573" w14:textId="77777777" w:rsidTr="00C514A6">
        <w:trPr>
          <w:cnfStyle w:val="100000000000" w:firstRow="1" w:lastRow="0" w:firstColumn="0" w:lastColumn="0" w:oddVBand="0" w:evenVBand="0" w:oddHBand="0" w:evenHBand="0" w:firstRowFirstColumn="0" w:firstRowLastColumn="0" w:lastRowFirstColumn="0" w:lastRowLastColumn="0"/>
          <w:tblHeader/>
        </w:trPr>
        <w:tc>
          <w:tcPr>
            <w:tcW w:w="2111" w:type="dxa"/>
            <w:shd w:val="clear" w:color="auto" w:fill="EFEFEF"/>
          </w:tcPr>
          <w:p w14:paraId="00000043" w14:textId="77777777" w:rsidR="00C514A6" w:rsidRDefault="00000000">
            <w:pPr>
              <w:pBdr>
                <w:top w:val="nil"/>
                <w:left w:val="nil"/>
                <w:bottom w:val="nil"/>
                <w:right w:val="nil"/>
                <w:between w:val="nil"/>
              </w:pBdr>
              <w:spacing w:before="36" w:after="36"/>
              <w:jc w:val="center"/>
              <w:rPr>
                <w:color w:val="000000"/>
              </w:rPr>
            </w:pPr>
            <w:r>
              <w:rPr>
                <w:b/>
                <w:color w:val="000000"/>
              </w:rPr>
              <w:t>Genome assembly</w:t>
            </w:r>
          </w:p>
        </w:tc>
        <w:tc>
          <w:tcPr>
            <w:tcW w:w="3113" w:type="dxa"/>
            <w:shd w:val="clear" w:color="auto" w:fill="EFEFEF"/>
          </w:tcPr>
          <w:p w14:paraId="00000044" w14:textId="77777777" w:rsidR="00C514A6" w:rsidRDefault="00000000">
            <w:pPr>
              <w:pBdr>
                <w:top w:val="nil"/>
                <w:left w:val="nil"/>
                <w:bottom w:val="nil"/>
                <w:right w:val="nil"/>
                <w:between w:val="nil"/>
              </w:pBdr>
              <w:spacing w:before="36" w:after="36"/>
              <w:jc w:val="center"/>
              <w:rPr>
                <w:color w:val="000000"/>
              </w:rPr>
            </w:pPr>
            <w:r>
              <w:rPr>
                <w:b/>
                <w:color w:val="000000"/>
              </w:rPr>
              <w:t>Haplotype 1</w:t>
            </w:r>
          </w:p>
        </w:tc>
        <w:tc>
          <w:tcPr>
            <w:tcW w:w="2851" w:type="dxa"/>
            <w:shd w:val="clear" w:color="auto" w:fill="EFEFEF"/>
          </w:tcPr>
          <w:p w14:paraId="00000045" w14:textId="77777777" w:rsidR="00C514A6" w:rsidRDefault="00000000">
            <w:pPr>
              <w:pBdr>
                <w:top w:val="nil"/>
                <w:left w:val="nil"/>
                <w:bottom w:val="nil"/>
                <w:right w:val="nil"/>
                <w:between w:val="nil"/>
              </w:pBdr>
              <w:spacing w:before="36" w:after="36"/>
              <w:jc w:val="center"/>
              <w:rPr>
                <w:color w:val="000000"/>
              </w:rPr>
            </w:pPr>
            <w:r>
              <w:rPr>
                <w:b/>
                <w:color w:val="000000"/>
              </w:rPr>
              <w:t>Haplotype 2</w:t>
            </w:r>
          </w:p>
        </w:tc>
      </w:tr>
      <w:tr w:rsidR="00C514A6" w14:paraId="19A28065" w14:textId="77777777" w:rsidTr="00C514A6">
        <w:tc>
          <w:tcPr>
            <w:tcW w:w="2111" w:type="dxa"/>
          </w:tcPr>
          <w:p w14:paraId="00000046" w14:textId="77777777" w:rsidR="00C514A6" w:rsidRDefault="00000000">
            <w:pPr>
              <w:pBdr>
                <w:top w:val="nil"/>
                <w:left w:val="nil"/>
                <w:bottom w:val="nil"/>
                <w:right w:val="nil"/>
                <w:between w:val="nil"/>
              </w:pBdr>
              <w:spacing w:before="36" w:after="36"/>
              <w:jc w:val="center"/>
              <w:rPr>
                <w:color w:val="000000"/>
              </w:rPr>
            </w:pPr>
            <w:r>
              <w:rPr>
                <w:b/>
                <w:color w:val="000000"/>
              </w:rPr>
              <w:t>Assembly name</w:t>
            </w:r>
          </w:p>
        </w:tc>
        <w:tc>
          <w:tcPr>
            <w:tcW w:w="3113" w:type="dxa"/>
          </w:tcPr>
          <w:p w14:paraId="00000047" w14:textId="77777777" w:rsidR="00C514A6" w:rsidRDefault="00000000">
            <w:pPr>
              <w:pBdr>
                <w:top w:val="nil"/>
                <w:left w:val="nil"/>
                <w:bottom w:val="nil"/>
                <w:right w:val="nil"/>
                <w:between w:val="nil"/>
              </w:pBdr>
              <w:spacing w:before="36" w:after="36"/>
              <w:jc w:val="center"/>
              <w:rPr>
                <w:color w:val="000000"/>
              </w:rPr>
            </w:pPr>
            <w:r>
              <w:rPr>
                <w:color w:val="000000"/>
              </w:rPr>
              <w:t>ilZygCarn1.hap1.1</w:t>
            </w:r>
          </w:p>
        </w:tc>
        <w:tc>
          <w:tcPr>
            <w:tcW w:w="2851" w:type="dxa"/>
          </w:tcPr>
          <w:p w14:paraId="00000048" w14:textId="77777777" w:rsidR="00C514A6" w:rsidRDefault="00000000">
            <w:pPr>
              <w:pBdr>
                <w:top w:val="nil"/>
                <w:left w:val="nil"/>
                <w:bottom w:val="nil"/>
                <w:right w:val="nil"/>
                <w:between w:val="nil"/>
              </w:pBdr>
              <w:spacing w:before="36" w:after="36"/>
              <w:jc w:val="center"/>
              <w:rPr>
                <w:color w:val="000000"/>
              </w:rPr>
            </w:pPr>
            <w:r>
              <w:rPr>
                <w:color w:val="000000"/>
              </w:rPr>
              <w:t>ilZygCarn1.hap2.1</w:t>
            </w:r>
          </w:p>
        </w:tc>
      </w:tr>
      <w:tr w:rsidR="00C514A6" w14:paraId="0A2460A9" w14:textId="77777777" w:rsidTr="00C514A6">
        <w:tc>
          <w:tcPr>
            <w:tcW w:w="2111" w:type="dxa"/>
          </w:tcPr>
          <w:p w14:paraId="00000049" w14:textId="77777777" w:rsidR="00C514A6" w:rsidRDefault="00000000">
            <w:pPr>
              <w:pBdr>
                <w:top w:val="nil"/>
                <w:left w:val="nil"/>
                <w:bottom w:val="nil"/>
                <w:right w:val="nil"/>
                <w:between w:val="nil"/>
              </w:pBdr>
              <w:spacing w:before="36" w:after="36"/>
              <w:jc w:val="center"/>
              <w:rPr>
                <w:color w:val="000000"/>
              </w:rPr>
            </w:pPr>
            <w:r>
              <w:rPr>
                <w:b/>
                <w:color w:val="000000"/>
              </w:rPr>
              <w:t>Assembly accession</w:t>
            </w:r>
          </w:p>
        </w:tc>
        <w:tc>
          <w:tcPr>
            <w:tcW w:w="3113" w:type="dxa"/>
          </w:tcPr>
          <w:p w14:paraId="0000004A" w14:textId="77777777" w:rsidR="00C514A6" w:rsidRDefault="00000000">
            <w:pPr>
              <w:pBdr>
                <w:top w:val="nil"/>
                <w:left w:val="nil"/>
                <w:bottom w:val="nil"/>
                <w:right w:val="nil"/>
                <w:between w:val="nil"/>
              </w:pBdr>
              <w:spacing w:before="36" w:after="36"/>
              <w:jc w:val="center"/>
              <w:rPr>
                <w:color w:val="000000"/>
              </w:rPr>
            </w:pPr>
            <w:r>
              <w:rPr>
                <w:color w:val="000000"/>
              </w:rPr>
              <w:t>GCA_964261665.1</w:t>
            </w:r>
          </w:p>
        </w:tc>
        <w:tc>
          <w:tcPr>
            <w:tcW w:w="2851" w:type="dxa"/>
          </w:tcPr>
          <w:p w14:paraId="0000004B" w14:textId="77777777" w:rsidR="00C514A6" w:rsidRDefault="00000000">
            <w:pPr>
              <w:pBdr>
                <w:top w:val="nil"/>
                <w:left w:val="nil"/>
                <w:bottom w:val="nil"/>
                <w:right w:val="nil"/>
                <w:between w:val="nil"/>
              </w:pBdr>
              <w:spacing w:before="36" w:after="36"/>
              <w:jc w:val="center"/>
              <w:rPr>
                <w:color w:val="000000"/>
              </w:rPr>
            </w:pPr>
            <w:r>
              <w:rPr>
                <w:color w:val="000000"/>
              </w:rPr>
              <w:t>GCA_964261595.1</w:t>
            </w:r>
          </w:p>
        </w:tc>
      </w:tr>
      <w:tr w:rsidR="00C514A6" w14:paraId="309CEF30" w14:textId="77777777" w:rsidTr="00C514A6">
        <w:tc>
          <w:tcPr>
            <w:tcW w:w="2111" w:type="dxa"/>
          </w:tcPr>
          <w:p w14:paraId="0000004C" w14:textId="77777777" w:rsidR="00C514A6" w:rsidRDefault="00000000">
            <w:pPr>
              <w:pBdr>
                <w:top w:val="nil"/>
                <w:left w:val="nil"/>
                <w:bottom w:val="nil"/>
                <w:right w:val="nil"/>
                <w:between w:val="nil"/>
              </w:pBdr>
              <w:spacing w:before="36" w:after="36"/>
              <w:jc w:val="center"/>
              <w:rPr>
                <w:color w:val="000000"/>
              </w:rPr>
            </w:pPr>
            <w:r>
              <w:rPr>
                <w:b/>
                <w:color w:val="000000"/>
              </w:rPr>
              <w:t>Assembly level</w:t>
            </w:r>
          </w:p>
        </w:tc>
        <w:tc>
          <w:tcPr>
            <w:tcW w:w="3113" w:type="dxa"/>
          </w:tcPr>
          <w:p w14:paraId="0000004D" w14:textId="77777777" w:rsidR="00C514A6" w:rsidRDefault="00000000">
            <w:pPr>
              <w:pBdr>
                <w:top w:val="nil"/>
                <w:left w:val="nil"/>
                <w:bottom w:val="nil"/>
                <w:right w:val="nil"/>
                <w:between w:val="nil"/>
              </w:pBdr>
              <w:spacing w:before="36" w:after="36"/>
              <w:jc w:val="center"/>
              <w:rPr>
                <w:color w:val="000000"/>
              </w:rPr>
            </w:pPr>
            <w:r>
              <w:rPr>
                <w:color w:val="000000"/>
              </w:rPr>
              <w:t>chromosome</w:t>
            </w:r>
          </w:p>
        </w:tc>
        <w:tc>
          <w:tcPr>
            <w:tcW w:w="2851" w:type="dxa"/>
          </w:tcPr>
          <w:p w14:paraId="0000004E" w14:textId="77777777" w:rsidR="00C514A6" w:rsidRDefault="00000000">
            <w:pPr>
              <w:pBdr>
                <w:top w:val="nil"/>
                <w:left w:val="nil"/>
                <w:bottom w:val="nil"/>
                <w:right w:val="nil"/>
                <w:between w:val="nil"/>
              </w:pBdr>
              <w:spacing w:before="36" w:after="36"/>
              <w:jc w:val="center"/>
              <w:rPr>
                <w:color w:val="000000"/>
              </w:rPr>
            </w:pPr>
            <w:r>
              <w:rPr>
                <w:color w:val="000000"/>
              </w:rPr>
              <w:t>scaffold</w:t>
            </w:r>
          </w:p>
        </w:tc>
      </w:tr>
      <w:tr w:rsidR="00C514A6" w14:paraId="0F90DC55" w14:textId="77777777" w:rsidTr="00C514A6">
        <w:tc>
          <w:tcPr>
            <w:tcW w:w="2111" w:type="dxa"/>
          </w:tcPr>
          <w:p w14:paraId="0000004F" w14:textId="77777777" w:rsidR="00C514A6" w:rsidRDefault="00000000">
            <w:pPr>
              <w:pBdr>
                <w:top w:val="nil"/>
                <w:left w:val="nil"/>
                <w:bottom w:val="nil"/>
                <w:right w:val="nil"/>
                <w:between w:val="nil"/>
              </w:pBdr>
              <w:spacing w:before="36" w:after="36"/>
              <w:jc w:val="center"/>
              <w:rPr>
                <w:color w:val="000000"/>
              </w:rPr>
            </w:pPr>
            <w:r>
              <w:rPr>
                <w:b/>
                <w:color w:val="000000"/>
              </w:rPr>
              <w:t>Span (Mb)</w:t>
            </w:r>
          </w:p>
        </w:tc>
        <w:tc>
          <w:tcPr>
            <w:tcW w:w="3113" w:type="dxa"/>
          </w:tcPr>
          <w:p w14:paraId="00000050" w14:textId="77777777" w:rsidR="00C514A6" w:rsidRDefault="00000000">
            <w:pPr>
              <w:pBdr>
                <w:top w:val="nil"/>
                <w:left w:val="nil"/>
                <w:bottom w:val="nil"/>
                <w:right w:val="nil"/>
                <w:between w:val="nil"/>
              </w:pBdr>
              <w:spacing w:before="36" w:after="36"/>
              <w:jc w:val="center"/>
              <w:rPr>
                <w:color w:val="000000"/>
              </w:rPr>
            </w:pPr>
            <w:r>
              <w:rPr>
                <w:color w:val="000000"/>
              </w:rPr>
              <w:t>353.39</w:t>
            </w:r>
          </w:p>
        </w:tc>
        <w:tc>
          <w:tcPr>
            <w:tcW w:w="2851" w:type="dxa"/>
          </w:tcPr>
          <w:p w14:paraId="00000051" w14:textId="77777777" w:rsidR="00C514A6" w:rsidRDefault="00000000">
            <w:pPr>
              <w:pBdr>
                <w:top w:val="nil"/>
                <w:left w:val="nil"/>
                <w:bottom w:val="nil"/>
                <w:right w:val="nil"/>
                <w:between w:val="nil"/>
              </w:pBdr>
              <w:spacing w:before="36" w:after="36"/>
              <w:jc w:val="center"/>
              <w:rPr>
                <w:color w:val="000000"/>
              </w:rPr>
            </w:pPr>
            <w:r>
              <w:rPr>
                <w:color w:val="000000"/>
              </w:rPr>
              <w:t>323.68</w:t>
            </w:r>
          </w:p>
        </w:tc>
      </w:tr>
      <w:tr w:rsidR="00C514A6" w14:paraId="43615ED4" w14:textId="77777777" w:rsidTr="00C514A6">
        <w:tc>
          <w:tcPr>
            <w:tcW w:w="2111" w:type="dxa"/>
          </w:tcPr>
          <w:p w14:paraId="00000052" w14:textId="77777777" w:rsidR="00C514A6" w:rsidRDefault="00000000">
            <w:pPr>
              <w:pBdr>
                <w:top w:val="nil"/>
                <w:left w:val="nil"/>
                <w:bottom w:val="nil"/>
                <w:right w:val="nil"/>
                <w:between w:val="nil"/>
              </w:pBdr>
              <w:spacing w:before="36" w:after="36"/>
              <w:jc w:val="center"/>
              <w:rPr>
                <w:color w:val="000000"/>
              </w:rPr>
            </w:pPr>
            <w:r>
              <w:rPr>
                <w:b/>
                <w:color w:val="000000"/>
              </w:rPr>
              <w:t>Number of contigs</w:t>
            </w:r>
          </w:p>
        </w:tc>
        <w:tc>
          <w:tcPr>
            <w:tcW w:w="3113" w:type="dxa"/>
          </w:tcPr>
          <w:p w14:paraId="00000053" w14:textId="77777777" w:rsidR="00C514A6" w:rsidRDefault="00000000">
            <w:pPr>
              <w:pBdr>
                <w:top w:val="nil"/>
                <w:left w:val="nil"/>
                <w:bottom w:val="nil"/>
                <w:right w:val="nil"/>
                <w:between w:val="nil"/>
              </w:pBdr>
              <w:spacing w:before="36" w:after="36"/>
              <w:jc w:val="center"/>
              <w:rPr>
                <w:color w:val="000000"/>
              </w:rPr>
            </w:pPr>
            <w:r>
              <w:rPr>
                <w:color w:val="000000"/>
              </w:rPr>
              <w:t>137</w:t>
            </w:r>
          </w:p>
        </w:tc>
        <w:tc>
          <w:tcPr>
            <w:tcW w:w="2851" w:type="dxa"/>
          </w:tcPr>
          <w:p w14:paraId="00000054" w14:textId="77777777" w:rsidR="00C514A6" w:rsidRDefault="00000000">
            <w:pPr>
              <w:pBdr>
                <w:top w:val="nil"/>
                <w:left w:val="nil"/>
                <w:bottom w:val="nil"/>
                <w:right w:val="nil"/>
                <w:between w:val="nil"/>
              </w:pBdr>
              <w:spacing w:before="36" w:after="36"/>
              <w:jc w:val="center"/>
              <w:rPr>
                <w:color w:val="000000"/>
              </w:rPr>
            </w:pPr>
            <w:r>
              <w:rPr>
                <w:color w:val="000000"/>
              </w:rPr>
              <w:t>121</w:t>
            </w:r>
          </w:p>
        </w:tc>
      </w:tr>
      <w:tr w:rsidR="00C514A6" w14:paraId="6A95152A" w14:textId="77777777" w:rsidTr="00C514A6">
        <w:tc>
          <w:tcPr>
            <w:tcW w:w="2111" w:type="dxa"/>
          </w:tcPr>
          <w:p w14:paraId="00000055" w14:textId="77777777" w:rsidR="00C514A6" w:rsidRDefault="00000000">
            <w:pPr>
              <w:pBdr>
                <w:top w:val="nil"/>
                <w:left w:val="nil"/>
                <w:bottom w:val="nil"/>
                <w:right w:val="nil"/>
                <w:between w:val="nil"/>
              </w:pBdr>
              <w:spacing w:before="36" w:after="36"/>
              <w:jc w:val="center"/>
              <w:rPr>
                <w:b/>
                <w:color w:val="000000"/>
              </w:rPr>
            </w:pPr>
            <w:sdt>
              <w:sdtPr>
                <w:tag w:val="goog_rdk_13"/>
                <w:id w:val="318703835"/>
              </w:sdtPr>
              <w:sdtContent>
                <w:commentRangeStart w:id="42"/>
              </w:sdtContent>
            </w:sdt>
            <w:r>
              <w:rPr>
                <w:b/>
                <w:color w:val="000000"/>
              </w:rPr>
              <w:t>Contig N50</w:t>
            </w:r>
            <w:commentRangeEnd w:id="42"/>
            <w:r>
              <w:commentReference w:id="42"/>
            </w:r>
          </w:p>
        </w:tc>
        <w:tc>
          <w:tcPr>
            <w:tcW w:w="3113" w:type="dxa"/>
          </w:tcPr>
          <w:p w14:paraId="00000056" w14:textId="77777777" w:rsidR="00C514A6" w:rsidRDefault="00000000">
            <w:pPr>
              <w:pBdr>
                <w:top w:val="nil"/>
                <w:left w:val="nil"/>
                <w:bottom w:val="nil"/>
                <w:right w:val="nil"/>
                <w:between w:val="nil"/>
              </w:pBdr>
              <w:spacing w:before="36" w:after="36"/>
              <w:jc w:val="center"/>
              <w:rPr>
                <w:color w:val="000000"/>
              </w:rPr>
            </w:pPr>
            <w:r>
              <w:rPr>
                <w:color w:val="000000"/>
              </w:rPr>
              <w:t>5.74 Mb</w:t>
            </w:r>
          </w:p>
        </w:tc>
        <w:tc>
          <w:tcPr>
            <w:tcW w:w="2851" w:type="dxa"/>
          </w:tcPr>
          <w:p w14:paraId="00000057" w14:textId="77777777" w:rsidR="00C514A6" w:rsidRDefault="00000000">
            <w:pPr>
              <w:pBdr>
                <w:top w:val="nil"/>
                <w:left w:val="nil"/>
                <w:bottom w:val="nil"/>
                <w:right w:val="nil"/>
                <w:between w:val="nil"/>
              </w:pBdr>
              <w:spacing w:before="36" w:after="36"/>
              <w:jc w:val="center"/>
              <w:rPr>
                <w:color w:val="000000"/>
              </w:rPr>
            </w:pPr>
            <w:r>
              <w:rPr>
                <w:color w:val="000000"/>
              </w:rPr>
              <w:t>5.55 Mb</w:t>
            </w:r>
          </w:p>
        </w:tc>
      </w:tr>
      <w:tr w:rsidR="00C514A6" w14:paraId="7459E929" w14:textId="77777777" w:rsidTr="00C514A6">
        <w:tc>
          <w:tcPr>
            <w:tcW w:w="2111" w:type="dxa"/>
          </w:tcPr>
          <w:p w14:paraId="00000058" w14:textId="77777777" w:rsidR="00C514A6" w:rsidRDefault="00000000">
            <w:pPr>
              <w:pBdr>
                <w:top w:val="nil"/>
                <w:left w:val="nil"/>
                <w:bottom w:val="nil"/>
                <w:right w:val="nil"/>
                <w:between w:val="nil"/>
              </w:pBdr>
              <w:spacing w:before="36" w:after="36"/>
              <w:jc w:val="center"/>
              <w:rPr>
                <w:color w:val="000000"/>
              </w:rPr>
            </w:pPr>
            <w:r>
              <w:rPr>
                <w:b/>
                <w:color w:val="000000"/>
              </w:rPr>
              <w:t>Number of scaffolds</w:t>
            </w:r>
          </w:p>
        </w:tc>
        <w:tc>
          <w:tcPr>
            <w:tcW w:w="3113" w:type="dxa"/>
          </w:tcPr>
          <w:p w14:paraId="00000059" w14:textId="77777777" w:rsidR="00C514A6" w:rsidRDefault="00000000">
            <w:pPr>
              <w:pBdr>
                <w:top w:val="nil"/>
                <w:left w:val="nil"/>
                <w:bottom w:val="nil"/>
                <w:right w:val="nil"/>
                <w:between w:val="nil"/>
              </w:pBdr>
              <w:spacing w:before="36" w:after="36"/>
              <w:jc w:val="center"/>
              <w:rPr>
                <w:color w:val="000000"/>
              </w:rPr>
            </w:pPr>
            <w:r>
              <w:rPr>
                <w:color w:val="000000"/>
              </w:rPr>
              <w:t>38</w:t>
            </w:r>
          </w:p>
        </w:tc>
        <w:tc>
          <w:tcPr>
            <w:tcW w:w="2851" w:type="dxa"/>
          </w:tcPr>
          <w:p w14:paraId="0000005A" w14:textId="77777777" w:rsidR="00C514A6" w:rsidRDefault="00000000">
            <w:pPr>
              <w:pBdr>
                <w:top w:val="nil"/>
                <w:left w:val="nil"/>
                <w:bottom w:val="nil"/>
                <w:right w:val="nil"/>
                <w:between w:val="nil"/>
              </w:pBdr>
              <w:spacing w:before="36" w:after="36"/>
              <w:jc w:val="center"/>
              <w:rPr>
                <w:color w:val="000000"/>
              </w:rPr>
            </w:pPr>
            <w:r>
              <w:rPr>
                <w:color w:val="000000"/>
              </w:rPr>
              <w:t>37</w:t>
            </w:r>
          </w:p>
        </w:tc>
      </w:tr>
      <w:tr w:rsidR="00C514A6" w14:paraId="3852C23B" w14:textId="77777777" w:rsidTr="00C514A6">
        <w:tc>
          <w:tcPr>
            <w:tcW w:w="2111" w:type="dxa"/>
          </w:tcPr>
          <w:p w14:paraId="0000005B" w14:textId="77777777" w:rsidR="00C514A6" w:rsidRDefault="00000000">
            <w:pPr>
              <w:pBdr>
                <w:top w:val="nil"/>
                <w:left w:val="nil"/>
                <w:bottom w:val="nil"/>
                <w:right w:val="nil"/>
                <w:between w:val="nil"/>
              </w:pBdr>
              <w:spacing w:before="36" w:after="36"/>
              <w:jc w:val="center"/>
              <w:rPr>
                <w:b/>
                <w:color w:val="000000"/>
              </w:rPr>
            </w:pPr>
            <w:r>
              <w:rPr>
                <w:b/>
                <w:color w:val="000000"/>
              </w:rPr>
              <w:t>Scaffold N50</w:t>
            </w:r>
          </w:p>
        </w:tc>
        <w:tc>
          <w:tcPr>
            <w:tcW w:w="3113" w:type="dxa"/>
          </w:tcPr>
          <w:p w14:paraId="0000005C" w14:textId="77777777" w:rsidR="00C514A6" w:rsidRDefault="00000000">
            <w:pPr>
              <w:pBdr>
                <w:top w:val="nil"/>
                <w:left w:val="nil"/>
                <w:bottom w:val="nil"/>
                <w:right w:val="nil"/>
                <w:between w:val="nil"/>
              </w:pBdr>
              <w:spacing w:before="36" w:after="36"/>
              <w:jc w:val="center"/>
              <w:rPr>
                <w:color w:val="000000"/>
              </w:rPr>
            </w:pPr>
            <w:r>
              <w:rPr>
                <w:color w:val="000000"/>
              </w:rPr>
              <w:t>12.29 Mb</w:t>
            </w:r>
          </w:p>
        </w:tc>
        <w:tc>
          <w:tcPr>
            <w:tcW w:w="2851" w:type="dxa"/>
          </w:tcPr>
          <w:p w14:paraId="0000005D" w14:textId="77777777" w:rsidR="00C514A6" w:rsidRDefault="00000000">
            <w:pPr>
              <w:pBdr>
                <w:top w:val="nil"/>
                <w:left w:val="nil"/>
                <w:bottom w:val="nil"/>
                <w:right w:val="nil"/>
                <w:between w:val="nil"/>
              </w:pBdr>
              <w:spacing w:before="36" w:after="36"/>
              <w:jc w:val="center"/>
              <w:rPr>
                <w:color w:val="000000"/>
              </w:rPr>
            </w:pPr>
            <w:r>
              <w:rPr>
                <w:color w:val="000000"/>
              </w:rPr>
              <w:t>12.24 Mb</w:t>
            </w:r>
          </w:p>
        </w:tc>
      </w:tr>
      <w:tr w:rsidR="00C514A6" w14:paraId="59F22055" w14:textId="77777777" w:rsidTr="00C514A6">
        <w:tc>
          <w:tcPr>
            <w:tcW w:w="2111" w:type="dxa"/>
          </w:tcPr>
          <w:p w14:paraId="0000005E" w14:textId="77777777" w:rsidR="00C514A6" w:rsidRDefault="00000000">
            <w:pPr>
              <w:pBdr>
                <w:top w:val="nil"/>
                <w:left w:val="nil"/>
                <w:bottom w:val="nil"/>
                <w:right w:val="nil"/>
                <w:between w:val="nil"/>
              </w:pBdr>
              <w:spacing w:before="36" w:after="36"/>
              <w:jc w:val="center"/>
              <w:rPr>
                <w:color w:val="000000"/>
              </w:rPr>
            </w:pPr>
            <w:r>
              <w:rPr>
                <w:b/>
                <w:color w:val="000000"/>
              </w:rPr>
              <w:t>Sex chromosomes</w:t>
            </w:r>
          </w:p>
        </w:tc>
        <w:tc>
          <w:tcPr>
            <w:tcW w:w="3113" w:type="dxa"/>
          </w:tcPr>
          <w:p w14:paraId="0000005F" w14:textId="77777777" w:rsidR="00C514A6" w:rsidRDefault="00000000">
            <w:pPr>
              <w:pBdr>
                <w:top w:val="nil"/>
                <w:left w:val="nil"/>
                <w:bottom w:val="nil"/>
                <w:right w:val="nil"/>
                <w:between w:val="nil"/>
              </w:pBdr>
              <w:spacing w:before="36" w:after="36"/>
              <w:jc w:val="center"/>
              <w:rPr>
                <w:color w:val="000000"/>
              </w:rPr>
            </w:pPr>
            <w:r>
              <w:rPr>
                <w:color w:val="000000"/>
              </w:rPr>
              <w:t>Z and W</w:t>
            </w:r>
          </w:p>
        </w:tc>
        <w:tc>
          <w:tcPr>
            <w:tcW w:w="2851" w:type="dxa"/>
          </w:tcPr>
          <w:p w14:paraId="00000060" w14:textId="77777777" w:rsidR="00C514A6" w:rsidRDefault="00000000">
            <w:pPr>
              <w:pBdr>
                <w:top w:val="nil"/>
                <w:left w:val="nil"/>
                <w:bottom w:val="nil"/>
                <w:right w:val="nil"/>
                <w:between w:val="nil"/>
              </w:pBdr>
              <w:spacing w:before="36" w:after="36"/>
              <w:jc w:val="center"/>
              <w:rPr>
                <w:color w:val="000000"/>
              </w:rPr>
            </w:pPr>
            <w:r>
              <w:rPr>
                <w:color w:val="000000"/>
              </w:rPr>
              <w:t>-</w:t>
            </w:r>
          </w:p>
        </w:tc>
      </w:tr>
      <w:tr w:rsidR="00C514A6" w14:paraId="38CF40FC" w14:textId="77777777" w:rsidTr="00C514A6">
        <w:tc>
          <w:tcPr>
            <w:tcW w:w="2111" w:type="dxa"/>
          </w:tcPr>
          <w:p w14:paraId="00000061" w14:textId="77777777" w:rsidR="00C514A6" w:rsidRDefault="00000000">
            <w:pPr>
              <w:pBdr>
                <w:top w:val="nil"/>
                <w:left w:val="nil"/>
                <w:bottom w:val="nil"/>
                <w:right w:val="nil"/>
                <w:between w:val="nil"/>
              </w:pBdr>
              <w:spacing w:before="36" w:after="36"/>
              <w:jc w:val="center"/>
              <w:rPr>
                <w:color w:val="000000"/>
              </w:rPr>
            </w:pPr>
            <w:r>
              <w:rPr>
                <w:b/>
                <w:color w:val="000000"/>
              </w:rPr>
              <w:t>Organelles</w:t>
            </w:r>
          </w:p>
        </w:tc>
        <w:tc>
          <w:tcPr>
            <w:tcW w:w="3113" w:type="dxa"/>
          </w:tcPr>
          <w:p w14:paraId="00000062" w14:textId="77777777" w:rsidR="00C514A6" w:rsidRDefault="00000000">
            <w:pPr>
              <w:pBdr>
                <w:top w:val="nil"/>
                <w:left w:val="nil"/>
                <w:bottom w:val="nil"/>
                <w:right w:val="nil"/>
                <w:between w:val="nil"/>
              </w:pBdr>
              <w:spacing w:before="36" w:after="36"/>
              <w:jc w:val="center"/>
              <w:rPr>
                <w:color w:val="000000"/>
              </w:rPr>
            </w:pPr>
            <w:r>
              <w:rPr>
                <w:color w:val="000000"/>
              </w:rPr>
              <w:t>Mitochondrial genome: 15.56 kb</w:t>
            </w:r>
          </w:p>
        </w:tc>
        <w:tc>
          <w:tcPr>
            <w:tcW w:w="2851" w:type="dxa"/>
          </w:tcPr>
          <w:p w14:paraId="00000063" w14:textId="77777777" w:rsidR="00C514A6" w:rsidRDefault="00000000">
            <w:pPr>
              <w:pBdr>
                <w:top w:val="nil"/>
                <w:left w:val="nil"/>
                <w:bottom w:val="nil"/>
                <w:right w:val="nil"/>
                <w:between w:val="nil"/>
              </w:pBdr>
              <w:spacing w:before="36" w:after="36"/>
              <w:jc w:val="center"/>
              <w:rPr>
                <w:color w:val="000000"/>
              </w:rPr>
            </w:pPr>
            <w:r>
              <w:rPr>
                <w:color w:val="000000"/>
              </w:rPr>
              <w:t>-</w:t>
            </w:r>
          </w:p>
        </w:tc>
      </w:tr>
    </w:tbl>
    <w:p w14:paraId="00000064" w14:textId="77777777" w:rsidR="00C514A6" w:rsidRDefault="00C514A6">
      <w:pPr>
        <w:pBdr>
          <w:top w:val="nil"/>
          <w:left w:val="nil"/>
          <w:bottom w:val="nil"/>
          <w:right w:val="nil"/>
          <w:between w:val="nil"/>
        </w:pBdr>
        <w:spacing w:before="40" w:after="240"/>
        <w:rPr>
          <w:color w:val="000000"/>
        </w:rPr>
      </w:pPr>
    </w:p>
    <w:bookmarkStart w:id="43" w:name="bookmark=id.3rdcrjn" w:colFirst="0" w:colLast="0"/>
    <w:bookmarkEnd w:id="43"/>
    <w:p w14:paraId="00000065" w14:textId="77777777" w:rsidR="00C514A6" w:rsidRDefault="00000000">
      <w:pPr>
        <w:pBdr>
          <w:top w:val="nil"/>
          <w:left w:val="nil"/>
          <w:bottom w:val="nil"/>
          <w:right w:val="nil"/>
          <w:between w:val="nil"/>
        </w:pBdr>
        <w:spacing w:before="60" w:after="240"/>
        <w:rPr>
          <w:i/>
          <w:color w:val="000000"/>
        </w:rPr>
      </w:pPr>
      <w:sdt>
        <w:sdtPr>
          <w:tag w:val="goog_rdk_14"/>
          <w:id w:val="66696645"/>
        </w:sdtPr>
        <w:sdtContent>
          <w:commentRangeStart w:id="44"/>
        </w:sdtContent>
      </w:sdt>
      <w:sdt>
        <w:sdtPr>
          <w:tag w:val="goog_rdk_15"/>
          <w:id w:val="-1527791827"/>
        </w:sdtPr>
        <w:sdtContent>
          <w:commentRangeStart w:id="45"/>
        </w:sdtContent>
      </w:sdt>
      <w:sdt>
        <w:sdtPr>
          <w:tag w:val="goog_rdk_16"/>
          <w:id w:val="-1724285616"/>
        </w:sdtPr>
        <w:sdtContent>
          <w:commentRangeStart w:id="46"/>
        </w:sdtContent>
      </w:sdt>
      <w:sdt>
        <w:sdtPr>
          <w:tag w:val="goog_rdk_17"/>
          <w:id w:val="-780955088"/>
        </w:sdtPr>
        <w:sdtContent>
          <w:commentRangeStart w:id="47"/>
        </w:sdtContent>
      </w:sdt>
      <w:r>
        <w:rPr>
          <w:i/>
          <w:noProof/>
          <w:color w:val="000000"/>
        </w:rPr>
        <w:drawing>
          <wp:inline distT="0" distB="0" distL="0" distR="0" wp14:anchorId="46653A40" wp14:editId="34788F14">
            <wp:extent cx="4079502" cy="4079502"/>
            <wp:effectExtent l="0" t="0" r="0" b="0"/>
            <wp:docPr id="16022576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079502" cy="4079502"/>
                    </a:xfrm>
                    <a:prstGeom prst="rect">
                      <a:avLst/>
                    </a:prstGeom>
                    <a:ln/>
                  </pic:spPr>
                </pic:pic>
              </a:graphicData>
            </a:graphic>
          </wp:inline>
        </w:drawing>
      </w:r>
    </w:p>
    <w:p w14:paraId="00000066" w14:textId="77777777" w:rsidR="00C514A6" w:rsidRDefault="00000000">
      <w:pPr>
        <w:pBdr>
          <w:top w:val="nil"/>
          <w:left w:val="nil"/>
          <w:bottom w:val="nil"/>
          <w:right w:val="nil"/>
          <w:between w:val="nil"/>
        </w:pBdr>
        <w:spacing w:before="60" w:after="240"/>
        <w:rPr>
          <w:i/>
          <w:color w:val="000000"/>
        </w:rPr>
      </w:pPr>
      <w:r>
        <w:rPr>
          <w:b/>
          <w:i/>
          <w:color w:val="000000"/>
        </w:rPr>
        <w:t xml:space="preserve">Figure 2: Genome assembly of </w:t>
      </w:r>
      <w:proofErr w:type="spellStart"/>
      <w:r>
        <w:rPr>
          <w:b/>
          <w:i/>
          <w:color w:val="000000"/>
        </w:rPr>
        <w:t>Zygaena</w:t>
      </w:r>
      <w:proofErr w:type="spellEnd"/>
      <w:r>
        <w:rPr>
          <w:b/>
          <w:i/>
          <w:color w:val="000000"/>
        </w:rPr>
        <w:t xml:space="preserve"> </w:t>
      </w:r>
      <w:proofErr w:type="spellStart"/>
      <w:r>
        <w:rPr>
          <w:b/>
          <w:i/>
          <w:color w:val="000000"/>
        </w:rPr>
        <w:t>carniolica</w:t>
      </w:r>
      <w:proofErr w:type="spellEnd"/>
      <w:r>
        <w:rPr>
          <w:b/>
          <w:i/>
          <w:color w:val="000000"/>
        </w:rPr>
        <w:t xml:space="preserve"> ilZygCarn1.hap1.1:</w:t>
      </w:r>
      <w:r>
        <w:rPr>
          <w:i/>
          <w:color w:val="000000"/>
        </w:rPr>
        <w:t xml:space="preserve"> Hi-C contact map of the ilZygCarn1.hap1.1 assembly, produced in </w:t>
      </w:r>
      <w:proofErr w:type="spellStart"/>
      <w:r>
        <w:rPr>
          <w:i/>
          <w:color w:val="000000"/>
        </w:rPr>
        <w:t>PretextView</w:t>
      </w:r>
      <w:proofErr w:type="spellEnd"/>
      <w:r>
        <w:rPr>
          <w:i/>
          <w:color w:val="000000"/>
        </w:rPr>
        <w:t>. Chromosomes are shown in order of size from left to right and top to bottom.</w:t>
      </w:r>
      <w:commentRangeEnd w:id="44"/>
      <w:r>
        <w:commentReference w:id="44"/>
      </w:r>
      <w:commentRangeEnd w:id="45"/>
      <w:r>
        <w:commentReference w:id="45"/>
      </w:r>
      <w:commentRangeEnd w:id="46"/>
      <w:r>
        <w:commentReference w:id="46"/>
      </w:r>
      <w:commentRangeEnd w:id="47"/>
      <w:r>
        <w:commentReference w:id="47"/>
      </w:r>
    </w:p>
    <w:p w14:paraId="00000067" w14:textId="77777777" w:rsidR="00C514A6" w:rsidRDefault="00C514A6">
      <w:pPr>
        <w:pBdr>
          <w:top w:val="nil"/>
          <w:left w:val="nil"/>
          <w:bottom w:val="nil"/>
          <w:right w:val="nil"/>
          <w:between w:val="nil"/>
        </w:pBdr>
        <w:spacing w:before="60" w:after="240"/>
        <w:rPr>
          <w:i/>
          <w:color w:val="000000"/>
        </w:rPr>
      </w:pPr>
    </w:p>
    <w:bookmarkStart w:id="48" w:name="bookmark=id.26in1rg" w:colFirst="0" w:colLast="0"/>
    <w:bookmarkStart w:id="49" w:name="bookmark=id.lnxbz9" w:colFirst="0" w:colLast="0"/>
    <w:bookmarkEnd w:id="48"/>
    <w:bookmarkEnd w:id="49"/>
    <w:p w14:paraId="00000068" w14:textId="77777777" w:rsidR="00C514A6" w:rsidRDefault="00000000">
      <w:pPr>
        <w:keepNext/>
        <w:pBdr>
          <w:top w:val="nil"/>
          <w:left w:val="nil"/>
          <w:bottom w:val="nil"/>
          <w:right w:val="nil"/>
          <w:between w:val="nil"/>
        </w:pBdr>
        <w:spacing w:before="240" w:after="120"/>
        <w:rPr>
          <w:i/>
          <w:color w:val="000000"/>
        </w:rPr>
      </w:pPr>
      <w:sdt>
        <w:sdtPr>
          <w:tag w:val="goog_rdk_18"/>
          <w:id w:val="1915589696"/>
        </w:sdtPr>
        <w:sdtContent>
          <w:commentRangeStart w:id="50"/>
        </w:sdtContent>
      </w:sdt>
      <w:sdt>
        <w:sdtPr>
          <w:tag w:val="goog_rdk_19"/>
          <w:id w:val="-1282806449"/>
        </w:sdtPr>
        <w:sdtContent>
          <w:commentRangeStart w:id="51"/>
        </w:sdtContent>
      </w:sdt>
      <w:sdt>
        <w:sdtPr>
          <w:tag w:val="goog_rdk_20"/>
          <w:id w:val="1259330731"/>
        </w:sdtPr>
        <w:sdtContent>
          <w:commentRangeStart w:id="52"/>
        </w:sdtContent>
      </w:sdt>
      <w:sdt>
        <w:sdtPr>
          <w:tag w:val="goog_rdk_21"/>
          <w:id w:val="-310941263"/>
        </w:sdtPr>
        <w:sdtContent>
          <w:commentRangeStart w:id="53"/>
        </w:sdtContent>
      </w:sdt>
      <w:sdt>
        <w:sdtPr>
          <w:tag w:val="goog_rdk_22"/>
          <w:id w:val="186190422"/>
        </w:sdtPr>
        <w:sdtContent>
          <w:commentRangeStart w:id="54"/>
        </w:sdtContent>
      </w:sdt>
      <w:r>
        <w:rPr>
          <w:i/>
          <w:color w:val="000000"/>
        </w:rPr>
        <w:t xml:space="preserve">Table 3: Chromosomal pseudomolecules in the haplotype 1 genome assembly of </w:t>
      </w:r>
      <w:proofErr w:type="spellStart"/>
      <w:r>
        <w:rPr>
          <w:i/>
          <w:color w:val="000000"/>
        </w:rPr>
        <w:t>Zygaena</w:t>
      </w:r>
      <w:proofErr w:type="spellEnd"/>
      <w:r>
        <w:rPr>
          <w:i/>
          <w:color w:val="000000"/>
        </w:rPr>
        <w:t xml:space="preserve"> </w:t>
      </w:r>
      <w:proofErr w:type="spellStart"/>
      <w:r>
        <w:rPr>
          <w:i/>
          <w:color w:val="000000"/>
        </w:rPr>
        <w:t>carniolica</w:t>
      </w:r>
      <w:proofErr w:type="spellEnd"/>
      <w:r>
        <w:rPr>
          <w:i/>
          <w:color w:val="000000"/>
        </w:rPr>
        <w:t xml:space="preserve"> ilZygCarn1</w:t>
      </w:r>
      <w:commentRangeEnd w:id="50"/>
      <w:r>
        <w:commentReference w:id="50"/>
      </w:r>
      <w:commentRangeEnd w:id="51"/>
      <w:r>
        <w:commentReference w:id="51"/>
      </w:r>
      <w:commentRangeEnd w:id="52"/>
      <w:r>
        <w:commentReference w:id="52"/>
      </w:r>
      <w:commentRangeEnd w:id="53"/>
      <w:r>
        <w:commentReference w:id="53"/>
      </w:r>
      <w:commentRangeEnd w:id="54"/>
      <w:r>
        <w:commentReference w:id="54"/>
      </w:r>
    </w:p>
    <w:tbl>
      <w:tblPr>
        <w:tblStyle w:val="ab"/>
        <w:tblW w:w="50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824"/>
        <w:gridCol w:w="1072"/>
        <w:gridCol w:w="1420"/>
        <w:gridCol w:w="766"/>
      </w:tblGrid>
      <w:tr w:rsidR="00C514A6" w14:paraId="25A79D35" w14:textId="77777777" w:rsidTr="00C514A6">
        <w:trPr>
          <w:cnfStyle w:val="100000000000" w:firstRow="1" w:lastRow="0" w:firstColumn="0" w:lastColumn="0" w:oddVBand="0" w:evenVBand="0" w:oddHBand="0" w:evenHBand="0" w:firstRowFirstColumn="0" w:firstRowLastColumn="0" w:lastRowFirstColumn="0" w:lastRowLastColumn="0"/>
          <w:tblHeader/>
        </w:trPr>
        <w:tc>
          <w:tcPr>
            <w:tcW w:w="1824" w:type="dxa"/>
          </w:tcPr>
          <w:p w14:paraId="00000069" w14:textId="77777777" w:rsidR="00C514A6" w:rsidRDefault="00000000">
            <w:pPr>
              <w:pBdr>
                <w:top w:val="nil"/>
                <w:left w:val="nil"/>
                <w:bottom w:val="nil"/>
                <w:right w:val="nil"/>
                <w:between w:val="nil"/>
              </w:pBdr>
              <w:spacing w:before="36" w:after="36"/>
              <w:jc w:val="center"/>
              <w:rPr>
                <w:color w:val="000000"/>
              </w:rPr>
            </w:pPr>
            <w:r>
              <w:rPr>
                <w:b/>
                <w:color w:val="000000"/>
              </w:rPr>
              <w:t>INSDC accession</w:t>
            </w:r>
          </w:p>
        </w:tc>
        <w:tc>
          <w:tcPr>
            <w:tcW w:w="1072" w:type="dxa"/>
          </w:tcPr>
          <w:p w14:paraId="0000006A" w14:textId="77777777" w:rsidR="00C514A6" w:rsidRDefault="00000000">
            <w:pPr>
              <w:pBdr>
                <w:top w:val="nil"/>
                <w:left w:val="nil"/>
                <w:bottom w:val="nil"/>
                <w:right w:val="nil"/>
                <w:between w:val="nil"/>
              </w:pBdr>
              <w:spacing w:before="36" w:after="36"/>
              <w:jc w:val="center"/>
              <w:rPr>
                <w:color w:val="000000"/>
              </w:rPr>
            </w:pPr>
            <w:r>
              <w:rPr>
                <w:b/>
                <w:color w:val="000000"/>
              </w:rPr>
              <w:t>Molecule</w:t>
            </w:r>
          </w:p>
        </w:tc>
        <w:tc>
          <w:tcPr>
            <w:tcW w:w="1420" w:type="dxa"/>
          </w:tcPr>
          <w:p w14:paraId="0000006B" w14:textId="77777777" w:rsidR="00C514A6" w:rsidRDefault="00000000">
            <w:pPr>
              <w:pBdr>
                <w:top w:val="nil"/>
                <w:left w:val="nil"/>
                <w:bottom w:val="nil"/>
                <w:right w:val="nil"/>
                <w:between w:val="nil"/>
              </w:pBdr>
              <w:spacing w:before="36" w:after="36"/>
              <w:jc w:val="center"/>
              <w:rPr>
                <w:color w:val="000000"/>
              </w:rPr>
            </w:pPr>
            <w:r>
              <w:rPr>
                <w:b/>
                <w:color w:val="000000"/>
              </w:rPr>
              <w:t>Length (Mb)</w:t>
            </w:r>
          </w:p>
        </w:tc>
        <w:tc>
          <w:tcPr>
            <w:tcW w:w="766" w:type="dxa"/>
          </w:tcPr>
          <w:p w14:paraId="0000006C" w14:textId="77777777" w:rsidR="00C514A6" w:rsidRDefault="00000000">
            <w:pPr>
              <w:pBdr>
                <w:top w:val="nil"/>
                <w:left w:val="nil"/>
                <w:bottom w:val="nil"/>
                <w:right w:val="nil"/>
                <w:between w:val="nil"/>
              </w:pBdr>
              <w:spacing w:before="36" w:after="36"/>
              <w:jc w:val="center"/>
              <w:rPr>
                <w:color w:val="000000"/>
              </w:rPr>
            </w:pPr>
            <w:r>
              <w:rPr>
                <w:b/>
                <w:color w:val="000000"/>
              </w:rPr>
              <w:t>GC</w:t>
            </w:r>
            <w:sdt>
              <w:sdtPr>
                <w:tag w:val="goog_rdk_23"/>
                <w:id w:val="883983396"/>
              </w:sdtPr>
              <w:sdtContent>
                <w:commentRangeStart w:id="55"/>
              </w:sdtContent>
            </w:sdt>
            <w:sdt>
              <w:sdtPr>
                <w:tag w:val="goog_rdk_24"/>
                <w:id w:val="-1338845502"/>
              </w:sdtPr>
              <w:sdtContent>
                <w:commentRangeStart w:id="56"/>
              </w:sdtContent>
            </w:sdt>
            <w:sdt>
              <w:sdtPr>
                <w:tag w:val="goog_rdk_25"/>
                <w:id w:val="812906983"/>
              </w:sdtPr>
              <w:sdtContent>
                <w:commentRangeStart w:id="57"/>
              </w:sdtContent>
            </w:sdt>
            <w:sdt>
              <w:sdtPr>
                <w:tag w:val="goog_rdk_26"/>
                <w:id w:val="-1814326134"/>
              </w:sdtPr>
              <w:sdtContent>
                <w:commentRangeStart w:id="58"/>
              </w:sdtContent>
            </w:sdt>
            <w:sdt>
              <w:sdtPr>
                <w:tag w:val="goog_rdk_27"/>
                <w:id w:val="-730377521"/>
              </w:sdtPr>
              <w:sdtContent>
                <w:commentRangeStart w:id="59"/>
              </w:sdtContent>
            </w:sdt>
            <w:r>
              <w:rPr>
                <w:b/>
                <w:color w:val="000000"/>
              </w:rPr>
              <w:t>%</w:t>
            </w:r>
            <w:commentRangeEnd w:id="55"/>
            <w:r>
              <w:commentReference w:id="55"/>
            </w:r>
            <w:commentRangeEnd w:id="56"/>
            <w:r>
              <w:commentReference w:id="56"/>
            </w:r>
            <w:commentRangeEnd w:id="57"/>
            <w:r>
              <w:commentReference w:id="57"/>
            </w:r>
            <w:commentRangeEnd w:id="58"/>
            <w:r>
              <w:commentReference w:id="58"/>
            </w:r>
            <w:commentRangeEnd w:id="59"/>
            <w:r>
              <w:commentReference w:id="59"/>
            </w:r>
          </w:p>
        </w:tc>
      </w:tr>
      <w:tr w:rsidR="00C514A6" w14:paraId="2A46CB7A" w14:textId="77777777" w:rsidTr="00C514A6">
        <w:tc>
          <w:tcPr>
            <w:tcW w:w="1824" w:type="dxa"/>
          </w:tcPr>
          <w:p w14:paraId="0000006D" w14:textId="77777777" w:rsidR="00C514A6" w:rsidRDefault="00000000">
            <w:pPr>
              <w:pBdr>
                <w:top w:val="nil"/>
                <w:left w:val="nil"/>
                <w:bottom w:val="nil"/>
                <w:right w:val="nil"/>
                <w:between w:val="nil"/>
              </w:pBdr>
              <w:spacing w:before="36" w:after="36"/>
              <w:jc w:val="center"/>
              <w:rPr>
                <w:color w:val="000000"/>
              </w:rPr>
            </w:pPr>
            <w:r>
              <w:rPr>
                <w:color w:val="000000"/>
              </w:rPr>
              <w:t>OZ179962.1</w:t>
            </w:r>
          </w:p>
        </w:tc>
        <w:tc>
          <w:tcPr>
            <w:tcW w:w="1072" w:type="dxa"/>
          </w:tcPr>
          <w:p w14:paraId="0000006E" w14:textId="77777777" w:rsidR="00C514A6" w:rsidRDefault="00000000">
            <w:pPr>
              <w:pBdr>
                <w:top w:val="nil"/>
                <w:left w:val="nil"/>
                <w:bottom w:val="nil"/>
                <w:right w:val="nil"/>
                <w:between w:val="nil"/>
              </w:pBdr>
              <w:spacing w:before="36" w:after="36"/>
              <w:jc w:val="center"/>
              <w:rPr>
                <w:color w:val="000000"/>
              </w:rPr>
            </w:pPr>
            <w:r>
              <w:rPr>
                <w:color w:val="000000"/>
              </w:rPr>
              <w:t>1</w:t>
            </w:r>
          </w:p>
        </w:tc>
        <w:tc>
          <w:tcPr>
            <w:tcW w:w="1420" w:type="dxa"/>
          </w:tcPr>
          <w:p w14:paraId="0000006F" w14:textId="77777777" w:rsidR="00C514A6" w:rsidRDefault="00000000">
            <w:pPr>
              <w:pBdr>
                <w:top w:val="nil"/>
                <w:left w:val="nil"/>
                <w:bottom w:val="nil"/>
                <w:right w:val="nil"/>
                <w:between w:val="nil"/>
              </w:pBdr>
              <w:spacing w:before="36" w:after="36"/>
              <w:jc w:val="center"/>
              <w:rPr>
                <w:color w:val="000000"/>
              </w:rPr>
            </w:pPr>
            <w:r>
              <w:rPr>
                <w:color w:val="000000"/>
              </w:rPr>
              <w:t>15.56</w:t>
            </w:r>
          </w:p>
        </w:tc>
        <w:tc>
          <w:tcPr>
            <w:tcW w:w="766" w:type="dxa"/>
          </w:tcPr>
          <w:p w14:paraId="00000070" w14:textId="77777777" w:rsidR="00C514A6" w:rsidRDefault="00000000">
            <w:pPr>
              <w:pBdr>
                <w:top w:val="nil"/>
                <w:left w:val="nil"/>
                <w:bottom w:val="nil"/>
                <w:right w:val="nil"/>
                <w:between w:val="nil"/>
              </w:pBdr>
              <w:spacing w:before="36" w:after="36"/>
              <w:jc w:val="center"/>
              <w:rPr>
                <w:color w:val="000000"/>
              </w:rPr>
            </w:pPr>
            <w:r>
              <w:rPr>
                <w:color w:val="000000"/>
              </w:rPr>
              <w:t>37</w:t>
            </w:r>
          </w:p>
        </w:tc>
      </w:tr>
      <w:tr w:rsidR="00C514A6" w14:paraId="78F8DD43" w14:textId="77777777" w:rsidTr="00C514A6">
        <w:tc>
          <w:tcPr>
            <w:tcW w:w="1824" w:type="dxa"/>
          </w:tcPr>
          <w:p w14:paraId="00000071" w14:textId="77777777" w:rsidR="00C514A6" w:rsidRDefault="00000000">
            <w:pPr>
              <w:pBdr>
                <w:top w:val="nil"/>
                <w:left w:val="nil"/>
                <w:bottom w:val="nil"/>
                <w:right w:val="nil"/>
                <w:between w:val="nil"/>
              </w:pBdr>
              <w:spacing w:before="36" w:after="36"/>
              <w:jc w:val="center"/>
              <w:rPr>
                <w:color w:val="000000"/>
              </w:rPr>
            </w:pPr>
            <w:r>
              <w:rPr>
                <w:color w:val="000000"/>
              </w:rPr>
              <w:t>OZ179963.1</w:t>
            </w:r>
          </w:p>
        </w:tc>
        <w:tc>
          <w:tcPr>
            <w:tcW w:w="1072" w:type="dxa"/>
          </w:tcPr>
          <w:p w14:paraId="00000072" w14:textId="77777777" w:rsidR="00C514A6" w:rsidRDefault="00000000">
            <w:pPr>
              <w:pBdr>
                <w:top w:val="nil"/>
                <w:left w:val="nil"/>
                <w:bottom w:val="nil"/>
                <w:right w:val="nil"/>
                <w:between w:val="nil"/>
              </w:pBdr>
              <w:spacing w:before="36" w:after="36"/>
              <w:jc w:val="center"/>
              <w:rPr>
                <w:color w:val="000000"/>
              </w:rPr>
            </w:pPr>
            <w:r>
              <w:rPr>
                <w:color w:val="000000"/>
              </w:rPr>
              <w:t>2</w:t>
            </w:r>
          </w:p>
        </w:tc>
        <w:tc>
          <w:tcPr>
            <w:tcW w:w="1420" w:type="dxa"/>
          </w:tcPr>
          <w:p w14:paraId="00000073" w14:textId="77777777" w:rsidR="00C514A6" w:rsidRDefault="00000000">
            <w:pPr>
              <w:pBdr>
                <w:top w:val="nil"/>
                <w:left w:val="nil"/>
                <w:bottom w:val="nil"/>
                <w:right w:val="nil"/>
                <w:between w:val="nil"/>
              </w:pBdr>
              <w:spacing w:before="36" w:after="36"/>
              <w:jc w:val="center"/>
              <w:rPr>
                <w:color w:val="000000"/>
              </w:rPr>
            </w:pPr>
            <w:r>
              <w:rPr>
                <w:color w:val="000000"/>
              </w:rPr>
              <w:t>15.15</w:t>
            </w:r>
          </w:p>
        </w:tc>
        <w:tc>
          <w:tcPr>
            <w:tcW w:w="766" w:type="dxa"/>
          </w:tcPr>
          <w:p w14:paraId="00000074" w14:textId="77777777" w:rsidR="00C514A6" w:rsidRDefault="00000000">
            <w:pPr>
              <w:pBdr>
                <w:top w:val="nil"/>
                <w:left w:val="nil"/>
                <w:bottom w:val="nil"/>
                <w:right w:val="nil"/>
                <w:between w:val="nil"/>
              </w:pBdr>
              <w:spacing w:before="36" w:after="36"/>
              <w:jc w:val="center"/>
              <w:rPr>
                <w:color w:val="000000"/>
              </w:rPr>
            </w:pPr>
            <w:r>
              <w:rPr>
                <w:color w:val="000000"/>
              </w:rPr>
              <w:t>37</w:t>
            </w:r>
          </w:p>
        </w:tc>
      </w:tr>
      <w:tr w:rsidR="00C514A6" w14:paraId="7E4D3A4A" w14:textId="77777777" w:rsidTr="00C514A6">
        <w:tc>
          <w:tcPr>
            <w:tcW w:w="1824" w:type="dxa"/>
          </w:tcPr>
          <w:p w14:paraId="00000075" w14:textId="77777777" w:rsidR="00C514A6" w:rsidRDefault="00000000">
            <w:pPr>
              <w:pBdr>
                <w:top w:val="nil"/>
                <w:left w:val="nil"/>
                <w:bottom w:val="nil"/>
                <w:right w:val="nil"/>
                <w:between w:val="nil"/>
              </w:pBdr>
              <w:spacing w:before="36" w:after="36"/>
              <w:jc w:val="center"/>
              <w:rPr>
                <w:color w:val="000000"/>
              </w:rPr>
            </w:pPr>
            <w:r>
              <w:rPr>
                <w:color w:val="000000"/>
              </w:rPr>
              <w:t>OZ179965.1</w:t>
            </w:r>
          </w:p>
        </w:tc>
        <w:tc>
          <w:tcPr>
            <w:tcW w:w="1072" w:type="dxa"/>
          </w:tcPr>
          <w:p w14:paraId="00000076" w14:textId="77777777" w:rsidR="00C514A6" w:rsidRDefault="00000000">
            <w:pPr>
              <w:pBdr>
                <w:top w:val="nil"/>
                <w:left w:val="nil"/>
                <w:bottom w:val="nil"/>
                <w:right w:val="nil"/>
                <w:between w:val="nil"/>
              </w:pBdr>
              <w:spacing w:before="36" w:after="36"/>
              <w:jc w:val="center"/>
              <w:rPr>
                <w:color w:val="000000"/>
              </w:rPr>
            </w:pPr>
            <w:r>
              <w:rPr>
                <w:color w:val="000000"/>
              </w:rPr>
              <w:t>3</w:t>
            </w:r>
          </w:p>
        </w:tc>
        <w:tc>
          <w:tcPr>
            <w:tcW w:w="1420" w:type="dxa"/>
          </w:tcPr>
          <w:p w14:paraId="00000077" w14:textId="77777777" w:rsidR="00C514A6" w:rsidRDefault="00000000">
            <w:pPr>
              <w:pBdr>
                <w:top w:val="nil"/>
                <w:left w:val="nil"/>
                <w:bottom w:val="nil"/>
                <w:right w:val="nil"/>
                <w:between w:val="nil"/>
              </w:pBdr>
              <w:spacing w:before="36" w:after="36"/>
              <w:jc w:val="center"/>
              <w:rPr>
                <w:color w:val="000000"/>
              </w:rPr>
            </w:pPr>
            <w:r>
              <w:rPr>
                <w:color w:val="000000"/>
              </w:rPr>
              <w:t>15.0</w:t>
            </w:r>
          </w:p>
        </w:tc>
        <w:tc>
          <w:tcPr>
            <w:tcW w:w="766" w:type="dxa"/>
          </w:tcPr>
          <w:p w14:paraId="00000078" w14:textId="77777777" w:rsidR="00C514A6" w:rsidRDefault="00000000">
            <w:pPr>
              <w:pBdr>
                <w:top w:val="nil"/>
                <w:left w:val="nil"/>
                <w:bottom w:val="nil"/>
                <w:right w:val="nil"/>
                <w:between w:val="nil"/>
              </w:pBdr>
              <w:spacing w:before="36" w:after="36"/>
              <w:jc w:val="center"/>
              <w:rPr>
                <w:color w:val="000000"/>
              </w:rPr>
            </w:pPr>
            <w:r>
              <w:rPr>
                <w:color w:val="000000"/>
              </w:rPr>
              <w:t>36.5</w:t>
            </w:r>
          </w:p>
        </w:tc>
      </w:tr>
      <w:tr w:rsidR="00C514A6" w14:paraId="73C218BF" w14:textId="77777777" w:rsidTr="00C514A6">
        <w:tc>
          <w:tcPr>
            <w:tcW w:w="1824" w:type="dxa"/>
          </w:tcPr>
          <w:p w14:paraId="00000079" w14:textId="77777777" w:rsidR="00C514A6" w:rsidRDefault="00000000">
            <w:pPr>
              <w:pBdr>
                <w:top w:val="nil"/>
                <w:left w:val="nil"/>
                <w:bottom w:val="nil"/>
                <w:right w:val="nil"/>
                <w:between w:val="nil"/>
              </w:pBdr>
              <w:spacing w:before="36" w:after="36"/>
              <w:jc w:val="center"/>
              <w:rPr>
                <w:color w:val="000000"/>
              </w:rPr>
            </w:pPr>
            <w:r>
              <w:rPr>
                <w:color w:val="000000"/>
              </w:rPr>
              <w:t>OZ179966.1</w:t>
            </w:r>
          </w:p>
        </w:tc>
        <w:tc>
          <w:tcPr>
            <w:tcW w:w="1072" w:type="dxa"/>
          </w:tcPr>
          <w:p w14:paraId="0000007A" w14:textId="77777777" w:rsidR="00C514A6" w:rsidRDefault="00000000">
            <w:pPr>
              <w:pBdr>
                <w:top w:val="nil"/>
                <w:left w:val="nil"/>
                <w:bottom w:val="nil"/>
                <w:right w:val="nil"/>
                <w:between w:val="nil"/>
              </w:pBdr>
              <w:spacing w:before="36" w:after="36"/>
              <w:jc w:val="center"/>
              <w:rPr>
                <w:color w:val="000000"/>
              </w:rPr>
            </w:pPr>
            <w:r>
              <w:rPr>
                <w:color w:val="000000"/>
              </w:rPr>
              <w:t>4</w:t>
            </w:r>
          </w:p>
        </w:tc>
        <w:tc>
          <w:tcPr>
            <w:tcW w:w="1420" w:type="dxa"/>
          </w:tcPr>
          <w:p w14:paraId="0000007B" w14:textId="77777777" w:rsidR="00C514A6" w:rsidRDefault="00000000">
            <w:pPr>
              <w:pBdr>
                <w:top w:val="nil"/>
                <w:left w:val="nil"/>
                <w:bottom w:val="nil"/>
                <w:right w:val="nil"/>
                <w:between w:val="nil"/>
              </w:pBdr>
              <w:spacing w:before="36" w:after="36"/>
              <w:jc w:val="center"/>
              <w:rPr>
                <w:color w:val="000000"/>
              </w:rPr>
            </w:pPr>
            <w:r>
              <w:rPr>
                <w:color w:val="000000"/>
              </w:rPr>
              <w:t>14.47</w:t>
            </w:r>
          </w:p>
        </w:tc>
        <w:tc>
          <w:tcPr>
            <w:tcW w:w="766" w:type="dxa"/>
          </w:tcPr>
          <w:p w14:paraId="0000007C" w14:textId="77777777" w:rsidR="00C514A6" w:rsidRDefault="00000000">
            <w:pPr>
              <w:pBdr>
                <w:top w:val="nil"/>
                <w:left w:val="nil"/>
                <w:bottom w:val="nil"/>
                <w:right w:val="nil"/>
                <w:between w:val="nil"/>
              </w:pBdr>
              <w:spacing w:before="36" w:after="36"/>
              <w:jc w:val="center"/>
              <w:rPr>
                <w:color w:val="000000"/>
              </w:rPr>
            </w:pPr>
            <w:r>
              <w:rPr>
                <w:color w:val="000000"/>
              </w:rPr>
              <w:t>36.5</w:t>
            </w:r>
          </w:p>
        </w:tc>
      </w:tr>
      <w:tr w:rsidR="00C514A6" w14:paraId="783C5EEE" w14:textId="77777777" w:rsidTr="00C514A6">
        <w:tc>
          <w:tcPr>
            <w:tcW w:w="1824" w:type="dxa"/>
          </w:tcPr>
          <w:p w14:paraId="0000007D" w14:textId="77777777" w:rsidR="00C514A6" w:rsidRDefault="00000000">
            <w:pPr>
              <w:pBdr>
                <w:top w:val="nil"/>
                <w:left w:val="nil"/>
                <w:bottom w:val="nil"/>
                <w:right w:val="nil"/>
                <w:between w:val="nil"/>
              </w:pBdr>
              <w:spacing w:before="36" w:after="36"/>
              <w:jc w:val="center"/>
              <w:rPr>
                <w:color w:val="000000"/>
              </w:rPr>
            </w:pPr>
            <w:r>
              <w:rPr>
                <w:color w:val="000000"/>
              </w:rPr>
              <w:t>OZ179967.1</w:t>
            </w:r>
          </w:p>
        </w:tc>
        <w:tc>
          <w:tcPr>
            <w:tcW w:w="1072" w:type="dxa"/>
          </w:tcPr>
          <w:p w14:paraId="0000007E" w14:textId="77777777" w:rsidR="00C514A6" w:rsidRDefault="00000000">
            <w:pPr>
              <w:pBdr>
                <w:top w:val="nil"/>
                <w:left w:val="nil"/>
                <w:bottom w:val="nil"/>
                <w:right w:val="nil"/>
                <w:between w:val="nil"/>
              </w:pBdr>
              <w:spacing w:before="36" w:after="36"/>
              <w:jc w:val="center"/>
              <w:rPr>
                <w:color w:val="000000"/>
              </w:rPr>
            </w:pPr>
            <w:r>
              <w:rPr>
                <w:color w:val="000000"/>
              </w:rPr>
              <w:t>5</w:t>
            </w:r>
          </w:p>
        </w:tc>
        <w:tc>
          <w:tcPr>
            <w:tcW w:w="1420" w:type="dxa"/>
          </w:tcPr>
          <w:p w14:paraId="0000007F" w14:textId="77777777" w:rsidR="00C514A6" w:rsidRDefault="00000000">
            <w:pPr>
              <w:pBdr>
                <w:top w:val="nil"/>
                <w:left w:val="nil"/>
                <w:bottom w:val="nil"/>
                <w:right w:val="nil"/>
                <w:between w:val="nil"/>
              </w:pBdr>
              <w:spacing w:before="36" w:after="36"/>
              <w:jc w:val="center"/>
              <w:rPr>
                <w:color w:val="000000"/>
              </w:rPr>
            </w:pPr>
            <w:r>
              <w:rPr>
                <w:color w:val="000000"/>
              </w:rPr>
              <w:t>14.19</w:t>
            </w:r>
          </w:p>
        </w:tc>
        <w:tc>
          <w:tcPr>
            <w:tcW w:w="766" w:type="dxa"/>
          </w:tcPr>
          <w:p w14:paraId="00000080" w14:textId="77777777" w:rsidR="00C514A6" w:rsidRDefault="00000000">
            <w:pPr>
              <w:pBdr>
                <w:top w:val="nil"/>
                <w:left w:val="nil"/>
                <w:bottom w:val="nil"/>
                <w:right w:val="nil"/>
                <w:between w:val="nil"/>
              </w:pBdr>
              <w:spacing w:before="36" w:after="36"/>
              <w:jc w:val="center"/>
              <w:rPr>
                <w:color w:val="000000"/>
              </w:rPr>
            </w:pPr>
            <w:r>
              <w:rPr>
                <w:color w:val="000000"/>
              </w:rPr>
              <w:t>36.5</w:t>
            </w:r>
          </w:p>
        </w:tc>
      </w:tr>
      <w:tr w:rsidR="00C514A6" w14:paraId="3F12C0EE" w14:textId="77777777" w:rsidTr="00C514A6">
        <w:tc>
          <w:tcPr>
            <w:tcW w:w="1824" w:type="dxa"/>
          </w:tcPr>
          <w:p w14:paraId="00000081" w14:textId="77777777" w:rsidR="00C514A6" w:rsidRDefault="00000000">
            <w:pPr>
              <w:pBdr>
                <w:top w:val="nil"/>
                <w:left w:val="nil"/>
                <w:bottom w:val="nil"/>
                <w:right w:val="nil"/>
                <w:between w:val="nil"/>
              </w:pBdr>
              <w:spacing w:before="36" w:after="36"/>
              <w:jc w:val="center"/>
              <w:rPr>
                <w:color w:val="000000"/>
              </w:rPr>
            </w:pPr>
            <w:r>
              <w:rPr>
                <w:color w:val="000000"/>
              </w:rPr>
              <w:t>OZ179969.1</w:t>
            </w:r>
          </w:p>
        </w:tc>
        <w:tc>
          <w:tcPr>
            <w:tcW w:w="1072" w:type="dxa"/>
          </w:tcPr>
          <w:p w14:paraId="00000082" w14:textId="77777777" w:rsidR="00C514A6" w:rsidRDefault="00000000">
            <w:pPr>
              <w:pBdr>
                <w:top w:val="nil"/>
                <w:left w:val="nil"/>
                <w:bottom w:val="nil"/>
                <w:right w:val="nil"/>
                <w:between w:val="nil"/>
              </w:pBdr>
              <w:spacing w:before="36" w:after="36"/>
              <w:jc w:val="center"/>
              <w:rPr>
                <w:color w:val="000000"/>
              </w:rPr>
            </w:pPr>
            <w:r>
              <w:rPr>
                <w:color w:val="000000"/>
              </w:rPr>
              <w:t>6</w:t>
            </w:r>
          </w:p>
        </w:tc>
        <w:tc>
          <w:tcPr>
            <w:tcW w:w="1420" w:type="dxa"/>
          </w:tcPr>
          <w:p w14:paraId="00000083" w14:textId="77777777" w:rsidR="00C514A6" w:rsidRDefault="00000000">
            <w:pPr>
              <w:pBdr>
                <w:top w:val="nil"/>
                <w:left w:val="nil"/>
                <w:bottom w:val="nil"/>
                <w:right w:val="nil"/>
                <w:between w:val="nil"/>
              </w:pBdr>
              <w:spacing w:before="36" w:after="36"/>
              <w:jc w:val="center"/>
              <w:rPr>
                <w:color w:val="000000"/>
              </w:rPr>
            </w:pPr>
            <w:r>
              <w:rPr>
                <w:color w:val="000000"/>
              </w:rPr>
              <w:t>13.79</w:t>
            </w:r>
          </w:p>
        </w:tc>
        <w:tc>
          <w:tcPr>
            <w:tcW w:w="766" w:type="dxa"/>
          </w:tcPr>
          <w:p w14:paraId="00000084" w14:textId="77777777" w:rsidR="00C514A6" w:rsidRDefault="00000000">
            <w:pPr>
              <w:pBdr>
                <w:top w:val="nil"/>
                <w:left w:val="nil"/>
                <w:bottom w:val="nil"/>
                <w:right w:val="nil"/>
                <w:between w:val="nil"/>
              </w:pBdr>
              <w:spacing w:before="36" w:after="36"/>
              <w:jc w:val="center"/>
              <w:rPr>
                <w:color w:val="000000"/>
              </w:rPr>
            </w:pPr>
            <w:r>
              <w:rPr>
                <w:color w:val="000000"/>
              </w:rPr>
              <w:t>36</w:t>
            </w:r>
          </w:p>
        </w:tc>
      </w:tr>
      <w:tr w:rsidR="00C514A6" w14:paraId="4D8036AA" w14:textId="77777777" w:rsidTr="00C514A6">
        <w:tc>
          <w:tcPr>
            <w:tcW w:w="1824" w:type="dxa"/>
          </w:tcPr>
          <w:p w14:paraId="00000085" w14:textId="77777777" w:rsidR="00C514A6" w:rsidRDefault="00000000">
            <w:pPr>
              <w:pBdr>
                <w:top w:val="nil"/>
                <w:left w:val="nil"/>
                <w:bottom w:val="nil"/>
                <w:right w:val="nil"/>
                <w:between w:val="nil"/>
              </w:pBdr>
              <w:spacing w:before="36" w:after="36"/>
              <w:jc w:val="center"/>
              <w:rPr>
                <w:color w:val="000000"/>
              </w:rPr>
            </w:pPr>
            <w:r>
              <w:rPr>
                <w:color w:val="000000"/>
              </w:rPr>
              <w:t>OZ179970.1</w:t>
            </w:r>
          </w:p>
        </w:tc>
        <w:tc>
          <w:tcPr>
            <w:tcW w:w="1072" w:type="dxa"/>
          </w:tcPr>
          <w:p w14:paraId="00000086" w14:textId="77777777" w:rsidR="00C514A6" w:rsidRDefault="00000000">
            <w:pPr>
              <w:pBdr>
                <w:top w:val="nil"/>
                <w:left w:val="nil"/>
                <w:bottom w:val="nil"/>
                <w:right w:val="nil"/>
                <w:between w:val="nil"/>
              </w:pBdr>
              <w:spacing w:before="36" w:after="36"/>
              <w:jc w:val="center"/>
              <w:rPr>
                <w:color w:val="000000"/>
              </w:rPr>
            </w:pPr>
            <w:r>
              <w:rPr>
                <w:color w:val="000000"/>
              </w:rPr>
              <w:t>7</w:t>
            </w:r>
          </w:p>
        </w:tc>
        <w:tc>
          <w:tcPr>
            <w:tcW w:w="1420" w:type="dxa"/>
          </w:tcPr>
          <w:p w14:paraId="00000087" w14:textId="77777777" w:rsidR="00C514A6" w:rsidRDefault="00000000">
            <w:pPr>
              <w:pBdr>
                <w:top w:val="nil"/>
                <w:left w:val="nil"/>
                <w:bottom w:val="nil"/>
                <w:right w:val="nil"/>
                <w:between w:val="nil"/>
              </w:pBdr>
              <w:spacing w:before="36" w:after="36"/>
              <w:jc w:val="center"/>
              <w:rPr>
                <w:color w:val="000000"/>
              </w:rPr>
            </w:pPr>
            <w:r>
              <w:rPr>
                <w:color w:val="000000"/>
              </w:rPr>
              <w:t>13.38</w:t>
            </w:r>
          </w:p>
        </w:tc>
        <w:tc>
          <w:tcPr>
            <w:tcW w:w="766" w:type="dxa"/>
          </w:tcPr>
          <w:p w14:paraId="00000088" w14:textId="77777777" w:rsidR="00C514A6" w:rsidRDefault="00000000">
            <w:pPr>
              <w:pBdr>
                <w:top w:val="nil"/>
                <w:left w:val="nil"/>
                <w:bottom w:val="nil"/>
                <w:right w:val="nil"/>
                <w:between w:val="nil"/>
              </w:pBdr>
              <w:spacing w:before="36" w:after="36"/>
              <w:jc w:val="center"/>
              <w:rPr>
                <w:color w:val="000000"/>
              </w:rPr>
            </w:pPr>
            <w:r>
              <w:rPr>
                <w:color w:val="000000"/>
              </w:rPr>
              <w:t>36.5</w:t>
            </w:r>
          </w:p>
        </w:tc>
      </w:tr>
      <w:tr w:rsidR="00C514A6" w14:paraId="4ABDE72E" w14:textId="77777777" w:rsidTr="00C514A6">
        <w:tc>
          <w:tcPr>
            <w:tcW w:w="1824" w:type="dxa"/>
          </w:tcPr>
          <w:p w14:paraId="00000089" w14:textId="77777777" w:rsidR="00C514A6" w:rsidRDefault="00000000">
            <w:pPr>
              <w:pBdr>
                <w:top w:val="nil"/>
                <w:left w:val="nil"/>
                <w:bottom w:val="nil"/>
                <w:right w:val="nil"/>
                <w:between w:val="nil"/>
              </w:pBdr>
              <w:spacing w:before="36" w:after="36"/>
              <w:jc w:val="center"/>
              <w:rPr>
                <w:color w:val="000000"/>
              </w:rPr>
            </w:pPr>
            <w:r>
              <w:rPr>
                <w:color w:val="000000"/>
              </w:rPr>
              <w:t>OZ179971.1</w:t>
            </w:r>
          </w:p>
        </w:tc>
        <w:tc>
          <w:tcPr>
            <w:tcW w:w="1072" w:type="dxa"/>
          </w:tcPr>
          <w:p w14:paraId="0000008A" w14:textId="77777777" w:rsidR="00C514A6" w:rsidRDefault="00000000">
            <w:pPr>
              <w:pBdr>
                <w:top w:val="nil"/>
                <w:left w:val="nil"/>
                <w:bottom w:val="nil"/>
                <w:right w:val="nil"/>
                <w:between w:val="nil"/>
              </w:pBdr>
              <w:spacing w:before="36" w:after="36"/>
              <w:jc w:val="center"/>
              <w:rPr>
                <w:color w:val="000000"/>
              </w:rPr>
            </w:pPr>
            <w:r>
              <w:rPr>
                <w:color w:val="000000"/>
              </w:rPr>
              <w:t>8</w:t>
            </w:r>
          </w:p>
        </w:tc>
        <w:tc>
          <w:tcPr>
            <w:tcW w:w="1420" w:type="dxa"/>
          </w:tcPr>
          <w:p w14:paraId="0000008B" w14:textId="77777777" w:rsidR="00C514A6" w:rsidRDefault="00000000">
            <w:pPr>
              <w:pBdr>
                <w:top w:val="nil"/>
                <w:left w:val="nil"/>
                <w:bottom w:val="nil"/>
                <w:right w:val="nil"/>
                <w:between w:val="nil"/>
              </w:pBdr>
              <w:spacing w:before="36" w:after="36"/>
              <w:jc w:val="center"/>
              <w:rPr>
                <w:color w:val="000000"/>
              </w:rPr>
            </w:pPr>
            <w:r>
              <w:rPr>
                <w:color w:val="000000"/>
              </w:rPr>
              <w:t>12.72</w:t>
            </w:r>
          </w:p>
        </w:tc>
        <w:tc>
          <w:tcPr>
            <w:tcW w:w="766" w:type="dxa"/>
          </w:tcPr>
          <w:p w14:paraId="0000008C" w14:textId="77777777" w:rsidR="00C514A6" w:rsidRDefault="00000000">
            <w:pPr>
              <w:pBdr>
                <w:top w:val="nil"/>
                <w:left w:val="nil"/>
                <w:bottom w:val="nil"/>
                <w:right w:val="nil"/>
                <w:between w:val="nil"/>
              </w:pBdr>
              <w:spacing w:before="36" w:after="36"/>
              <w:jc w:val="center"/>
              <w:rPr>
                <w:color w:val="000000"/>
              </w:rPr>
            </w:pPr>
            <w:r>
              <w:rPr>
                <w:color w:val="000000"/>
              </w:rPr>
              <w:t>36.5</w:t>
            </w:r>
          </w:p>
        </w:tc>
      </w:tr>
      <w:tr w:rsidR="00C514A6" w14:paraId="725ABE3A" w14:textId="77777777" w:rsidTr="00C514A6">
        <w:tc>
          <w:tcPr>
            <w:tcW w:w="1824" w:type="dxa"/>
          </w:tcPr>
          <w:p w14:paraId="0000008D" w14:textId="77777777" w:rsidR="00C514A6" w:rsidRDefault="00000000">
            <w:pPr>
              <w:pBdr>
                <w:top w:val="nil"/>
                <w:left w:val="nil"/>
                <w:bottom w:val="nil"/>
                <w:right w:val="nil"/>
                <w:between w:val="nil"/>
              </w:pBdr>
              <w:spacing w:before="36" w:after="36"/>
              <w:jc w:val="center"/>
              <w:rPr>
                <w:color w:val="000000"/>
              </w:rPr>
            </w:pPr>
            <w:r>
              <w:rPr>
                <w:color w:val="000000"/>
              </w:rPr>
              <w:lastRenderedPageBreak/>
              <w:t>OZ179972.1</w:t>
            </w:r>
          </w:p>
        </w:tc>
        <w:tc>
          <w:tcPr>
            <w:tcW w:w="1072" w:type="dxa"/>
          </w:tcPr>
          <w:p w14:paraId="0000008E" w14:textId="77777777" w:rsidR="00C514A6" w:rsidRDefault="00000000">
            <w:pPr>
              <w:pBdr>
                <w:top w:val="nil"/>
                <w:left w:val="nil"/>
                <w:bottom w:val="nil"/>
                <w:right w:val="nil"/>
                <w:between w:val="nil"/>
              </w:pBdr>
              <w:spacing w:before="36" w:after="36"/>
              <w:jc w:val="center"/>
              <w:rPr>
                <w:color w:val="000000"/>
              </w:rPr>
            </w:pPr>
            <w:r>
              <w:rPr>
                <w:color w:val="000000"/>
              </w:rPr>
              <w:t>9</w:t>
            </w:r>
          </w:p>
        </w:tc>
        <w:tc>
          <w:tcPr>
            <w:tcW w:w="1420" w:type="dxa"/>
          </w:tcPr>
          <w:p w14:paraId="0000008F" w14:textId="77777777" w:rsidR="00C514A6" w:rsidRDefault="00000000">
            <w:pPr>
              <w:pBdr>
                <w:top w:val="nil"/>
                <w:left w:val="nil"/>
                <w:bottom w:val="nil"/>
                <w:right w:val="nil"/>
                <w:between w:val="nil"/>
              </w:pBdr>
              <w:spacing w:before="36" w:after="36"/>
              <w:jc w:val="center"/>
              <w:rPr>
                <w:color w:val="000000"/>
              </w:rPr>
            </w:pPr>
            <w:r>
              <w:rPr>
                <w:color w:val="000000"/>
              </w:rPr>
              <w:t>12.69</w:t>
            </w:r>
          </w:p>
        </w:tc>
        <w:tc>
          <w:tcPr>
            <w:tcW w:w="766" w:type="dxa"/>
          </w:tcPr>
          <w:p w14:paraId="00000090" w14:textId="77777777" w:rsidR="00C514A6" w:rsidRDefault="00000000">
            <w:pPr>
              <w:pBdr>
                <w:top w:val="nil"/>
                <w:left w:val="nil"/>
                <w:bottom w:val="nil"/>
                <w:right w:val="nil"/>
                <w:between w:val="nil"/>
              </w:pBdr>
              <w:spacing w:before="36" w:after="36"/>
              <w:jc w:val="center"/>
              <w:rPr>
                <w:color w:val="000000"/>
              </w:rPr>
            </w:pPr>
            <w:r>
              <w:rPr>
                <w:color w:val="000000"/>
              </w:rPr>
              <w:t>36</w:t>
            </w:r>
          </w:p>
        </w:tc>
      </w:tr>
      <w:tr w:rsidR="00C514A6" w14:paraId="1E40B434" w14:textId="77777777" w:rsidTr="00C514A6">
        <w:tc>
          <w:tcPr>
            <w:tcW w:w="1824" w:type="dxa"/>
          </w:tcPr>
          <w:p w14:paraId="00000091" w14:textId="77777777" w:rsidR="00C514A6" w:rsidRDefault="00000000">
            <w:pPr>
              <w:pBdr>
                <w:top w:val="nil"/>
                <w:left w:val="nil"/>
                <w:bottom w:val="nil"/>
                <w:right w:val="nil"/>
                <w:between w:val="nil"/>
              </w:pBdr>
              <w:spacing w:before="36" w:after="36"/>
              <w:jc w:val="center"/>
              <w:rPr>
                <w:color w:val="000000"/>
              </w:rPr>
            </w:pPr>
            <w:r>
              <w:rPr>
                <w:color w:val="000000"/>
              </w:rPr>
              <w:t>OZ179973.1</w:t>
            </w:r>
          </w:p>
        </w:tc>
        <w:tc>
          <w:tcPr>
            <w:tcW w:w="1072" w:type="dxa"/>
          </w:tcPr>
          <w:p w14:paraId="00000092" w14:textId="77777777" w:rsidR="00C514A6" w:rsidRDefault="00000000">
            <w:pPr>
              <w:pBdr>
                <w:top w:val="nil"/>
                <w:left w:val="nil"/>
                <w:bottom w:val="nil"/>
                <w:right w:val="nil"/>
                <w:between w:val="nil"/>
              </w:pBdr>
              <w:spacing w:before="36" w:after="36"/>
              <w:jc w:val="center"/>
              <w:rPr>
                <w:color w:val="000000"/>
              </w:rPr>
            </w:pPr>
            <w:r>
              <w:rPr>
                <w:color w:val="000000"/>
              </w:rPr>
              <w:t>10</w:t>
            </w:r>
          </w:p>
        </w:tc>
        <w:tc>
          <w:tcPr>
            <w:tcW w:w="1420" w:type="dxa"/>
          </w:tcPr>
          <w:p w14:paraId="00000093" w14:textId="77777777" w:rsidR="00C514A6" w:rsidRDefault="00000000">
            <w:pPr>
              <w:pBdr>
                <w:top w:val="nil"/>
                <w:left w:val="nil"/>
                <w:bottom w:val="nil"/>
                <w:right w:val="nil"/>
                <w:between w:val="nil"/>
              </w:pBdr>
              <w:spacing w:before="36" w:after="36"/>
              <w:jc w:val="center"/>
              <w:rPr>
                <w:color w:val="000000"/>
              </w:rPr>
            </w:pPr>
            <w:r>
              <w:rPr>
                <w:color w:val="000000"/>
              </w:rPr>
              <w:t>12.34</w:t>
            </w:r>
          </w:p>
        </w:tc>
        <w:tc>
          <w:tcPr>
            <w:tcW w:w="766" w:type="dxa"/>
          </w:tcPr>
          <w:p w14:paraId="00000094" w14:textId="77777777" w:rsidR="00C514A6" w:rsidRDefault="00000000">
            <w:pPr>
              <w:pBdr>
                <w:top w:val="nil"/>
                <w:left w:val="nil"/>
                <w:bottom w:val="nil"/>
                <w:right w:val="nil"/>
                <w:between w:val="nil"/>
              </w:pBdr>
              <w:spacing w:before="36" w:after="36"/>
              <w:jc w:val="center"/>
              <w:rPr>
                <w:color w:val="000000"/>
              </w:rPr>
            </w:pPr>
            <w:r>
              <w:rPr>
                <w:color w:val="000000"/>
              </w:rPr>
              <w:t>37</w:t>
            </w:r>
          </w:p>
        </w:tc>
      </w:tr>
      <w:tr w:rsidR="00C514A6" w14:paraId="334DEF68" w14:textId="77777777" w:rsidTr="00C514A6">
        <w:tc>
          <w:tcPr>
            <w:tcW w:w="1824" w:type="dxa"/>
          </w:tcPr>
          <w:p w14:paraId="00000095" w14:textId="77777777" w:rsidR="00C514A6" w:rsidRDefault="00000000">
            <w:pPr>
              <w:pBdr>
                <w:top w:val="nil"/>
                <w:left w:val="nil"/>
                <w:bottom w:val="nil"/>
                <w:right w:val="nil"/>
                <w:between w:val="nil"/>
              </w:pBdr>
              <w:spacing w:before="36" w:after="36"/>
              <w:jc w:val="center"/>
              <w:rPr>
                <w:color w:val="000000"/>
              </w:rPr>
            </w:pPr>
            <w:r>
              <w:rPr>
                <w:color w:val="000000"/>
              </w:rPr>
              <w:t>OZ179974.1</w:t>
            </w:r>
          </w:p>
        </w:tc>
        <w:tc>
          <w:tcPr>
            <w:tcW w:w="1072" w:type="dxa"/>
          </w:tcPr>
          <w:p w14:paraId="00000096" w14:textId="77777777" w:rsidR="00C514A6" w:rsidRDefault="00000000">
            <w:pPr>
              <w:pBdr>
                <w:top w:val="nil"/>
                <w:left w:val="nil"/>
                <w:bottom w:val="nil"/>
                <w:right w:val="nil"/>
                <w:between w:val="nil"/>
              </w:pBdr>
              <w:spacing w:before="36" w:after="36"/>
              <w:jc w:val="center"/>
              <w:rPr>
                <w:color w:val="000000"/>
              </w:rPr>
            </w:pPr>
            <w:r>
              <w:rPr>
                <w:color w:val="000000"/>
              </w:rPr>
              <w:t>11</w:t>
            </w:r>
          </w:p>
        </w:tc>
        <w:tc>
          <w:tcPr>
            <w:tcW w:w="1420" w:type="dxa"/>
          </w:tcPr>
          <w:p w14:paraId="00000097" w14:textId="77777777" w:rsidR="00C514A6" w:rsidRDefault="00000000">
            <w:pPr>
              <w:pBdr>
                <w:top w:val="nil"/>
                <w:left w:val="nil"/>
                <w:bottom w:val="nil"/>
                <w:right w:val="nil"/>
                <w:between w:val="nil"/>
              </w:pBdr>
              <w:spacing w:before="36" w:after="36"/>
              <w:jc w:val="center"/>
              <w:rPr>
                <w:color w:val="000000"/>
              </w:rPr>
            </w:pPr>
            <w:r>
              <w:rPr>
                <w:color w:val="000000"/>
              </w:rPr>
              <w:t>12.29</w:t>
            </w:r>
          </w:p>
        </w:tc>
        <w:tc>
          <w:tcPr>
            <w:tcW w:w="766" w:type="dxa"/>
          </w:tcPr>
          <w:p w14:paraId="00000098" w14:textId="77777777" w:rsidR="00C514A6" w:rsidRDefault="00000000">
            <w:pPr>
              <w:pBdr>
                <w:top w:val="nil"/>
                <w:left w:val="nil"/>
                <w:bottom w:val="nil"/>
                <w:right w:val="nil"/>
                <w:between w:val="nil"/>
              </w:pBdr>
              <w:spacing w:before="36" w:after="36"/>
              <w:jc w:val="center"/>
              <w:rPr>
                <w:color w:val="000000"/>
              </w:rPr>
            </w:pPr>
            <w:r>
              <w:rPr>
                <w:color w:val="000000"/>
              </w:rPr>
              <w:t>36</w:t>
            </w:r>
          </w:p>
        </w:tc>
      </w:tr>
      <w:tr w:rsidR="00C514A6" w14:paraId="4FE62B51" w14:textId="77777777" w:rsidTr="00C514A6">
        <w:tc>
          <w:tcPr>
            <w:tcW w:w="1824" w:type="dxa"/>
          </w:tcPr>
          <w:p w14:paraId="00000099" w14:textId="77777777" w:rsidR="00C514A6" w:rsidRDefault="00000000">
            <w:pPr>
              <w:pBdr>
                <w:top w:val="nil"/>
                <w:left w:val="nil"/>
                <w:bottom w:val="nil"/>
                <w:right w:val="nil"/>
                <w:between w:val="nil"/>
              </w:pBdr>
              <w:spacing w:before="36" w:after="36"/>
              <w:jc w:val="center"/>
              <w:rPr>
                <w:color w:val="000000"/>
              </w:rPr>
            </w:pPr>
            <w:r>
              <w:rPr>
                <w:color w:val="000000"/>
              </w:rPr>
              <w:t>OZ179975.1</w:t>
            </w:r>
          </w:p>
        </w:tc>
        <w:tc>
          <w:tcPr>
            <w:tcW w:w="1072" w:type="dxa"/>
          </w:tcPr>
          <w:p w14:paraId="0000009A" w14:textId="77777777" w:rsidR="00C514A6" w:rsidRDefault="00000000">
            <w:pPr>
              <w:pBdr>
                <w:top w:val="nil"/>
                <w:left w:val="nil"/>
                <w:bottom w:val="nil"/>
                <w:right w:val="nil"/>
                <w:between w:val="nil"/>
              </w:pBdr>
              <w:spacing w:before="36" w:after="36"/>
              <w:jc w:val="center"/>
              <w:rPr>
                <w:color w:val="000000"/>
              </w:rPr>
            </w:pPr>
            <w:r>
              <w:rPr>
                <w:color w:val="000000"/>
              </w:rPr>
              <w:t>12</w:t>
            </w:r>
          </w:p>
        </w:tc>
        <w:tc>
          <w:tcPr>
            <w:tcW w:w="1420" w:type="dxa"/>
          </w:tcPr>
          <w:p w14:paraId="0000009B" w14:textId="77777777" w:rsidR="00C514A6" w:rsidRDefault="00000000">
            <w:pPr>
              <w:pBdr>
                <w:top w:val="nil"/>
                <w:left w:val="nil"/>
                <w:bottom w:val="nil"/>
                <w:right w:val="nil"/>
                <w:between w:val="nil"/>
              </w:pBdr>
              <w:spacing w:before="36" w:after="36"/>
              <w:jc w:val="center"/>
              <w:rPr>
                <w:color w:val="000000"/>
              </w:rPr>
            </w:pPr>
            <w:r>
              <w:rPr>
                <w:color w:val="000000"/>
              </w:rPr>
              <w:t>12.16</w:t>
            </w:r>
          </w:p>
        </w:tc>
        <w:tc>
          <w:tcPr>
            <w:tcW w:w="766" w:type="dxa"/>
          </w:tcPr>
          <w:p w14:paraId="0000009C" w14:textId="77777777" w:rsidR="00C514A6" w:rsidRDefault="00000000">
            <w:pPr>
              <w:pBdr>
                <w:top w:val="nil"/>
                <w:left w:val="nil"/>
                <w:bottom w:val="nil"/>
                <w:right w:val="nil"/>
                <w:between w:val="nil"/>
              </w:pBdr>
              <w:spacing w:before="36" w:after="36"/>
              <w:jc w:val="center"/>
              <w:rPr>
                <w:color w:val="000000"/>
              </w:rPr>
            </w:pPr>
            <w:r>
              <w:rPr>
                <w:color w:val="000000"/>
              </w:rPr>
              <w:t>36.5</w:t>
            </w:r>
          </w:p>
        </w:tc>
      </w:tr>
      <w:tr w:rsidR="00C514A6" w14:paraId="4C18A7A7" w14:textId="77777777" w:rsidTr="00C514A6">
        <w:tc>
          <w:tcPr>
            <w:tcW w:w="1824" w:type="dxa"/>
          </w:tcPr>
          <w:p w14:paraId="0000009D" w14:textId="77777777" w:rsidR="00C514A6" w:rsidRDefault="00000000">
            <w:pPr>
              <w:pBdr>
                <w:top w:val="nil"/>
                <w:left w:val="nil"/>
                <w:bottom w:val="nil"/>
                <w:right w:val="nil"/>
                <w:between w:val="nil"/>
              </w:pBdr>
              <w:spacing w:before="36" w:after="36"/>
              <w:jc w:val="center"/>
              <w:rPr>
                <w:color w:val="000000"/>
              </w:rPr>
            </w:pPr>
            <w:r>
              <w:rPr>
                <w:color w:val="000000"/>
              </w:rPr>
              <w:t>OZ179976.1</w:t>
            </w:r>
          </w:p>
        </w:tc>
        <w:tc>
          <w:tcPr>
            <w:tcW w:w="1072" w:type="dxa"/>
          </w:tcPr>
          <w:p w14:paraId="0000009E" w14:textId="77777777" w:rsidR="00C514A6" w:rsidRDefault="00000000">
            <w:pPr>
              <w:pBdr>
                <w:top w:val="nil"/>
                <w:left w:val="nil"/>
                <w:bottom w:val="nil"/>
                <w:right w:val="nil"/>
                <w:between w:val="nil"/>
              </w:pBdr>
              <w:spacing w:before="36" w:after="36"/>
              <w:jc w:val="center"/>
              <w:rPr>
                <w:color w:val="000000"/>
              </w:rPr>
            </w:pPr>
            <w:r>
              <w:rPr>
                <w:color w:val="000000"/>
              </w:rPr>
              <w:t>13</w:t>
            </w:r>
          </w:p>
        </w:tc>
        <w:tc>
          <w:tcPr>
            <w:tcW w:w="1420" w:type="dxa"/>
          </w:tcPr>
          <w:p w14:paraId="0000009F" w14:textId="77777777" w:rsidR="00C514A6" w:rsidRDefault="00000000">
            <w:pPr>
              <w:pBdr>
                <w:top w:val="nil"/>
                <w:left w:val="nil"/>
                <w:bottom w:val="nil"/>
                <w:right w:val="nil"/>
                <w:between w:val="nil"/>
              </w:pBdr>
              <w:spacing w:before="36" w:after="36"/>
              <w:jc w:val="center"/>
              <w:rPr>
                <w:color w:val="000000"/>
              </w:rPr>
            </w:pPr>
            <w:r>
              <w:rPr>
                <w:color w:val="000000"/>
              </w:rPr>
              <w:t>12.02</w:t>
            </w:r>
          </w:p>
        </w:tc>
        <w:tc>
          <w:tcPr>
            <w:tcW w:w="766" w:type="dxa"/>
          </w:tcPr>
          <w:p w14:paraId="000000A0" w14:textId="77777777" w:rsidR="00C514A6" w:rsidRDefault="00000000">
            <w:pPr>
              <w:pBdr>
                <w:top w:val="nil"/>
                <w:left w:val="nil"/>
                <w:bottom w:val="nil"/>
                <w:right w:val="nil"/>
                <w:between w:val="nil"/>
              </w:pBdr>
              <w:spacing w:before="36" w:after="36"/>
              <w:jc w:val="center"/>
              <w:rPr>
                <w:color w:val="000000"/>
              </w:rPr>
            </w:pPr>
            <w:r>
              <w:rPr>
                <w:color w:val="000000"/>
              </w:rPr>
              <w:t>36.5</w:t>
            </w:r>
          </w:p>
        </w:tc>
      </w:tr>
      <w:tr w:rsidR="00C514A6" w14:paraId="68E49AB7" w14:textId="77777777" w:rsidTr="00C514A6">
        <w:tc>
          <w:tcPr>
            <w:tcW w:w="1824" w:type="dxa"/>
          </w:tcPr>
          <w:p w14:paraId="000000A1" w14:textId="77777777" w:rsidR="00C514A6" w:rsidRDefault="00000000">
            <w:pPr>
              <w:pBdr>
                <w:top w:val="nil"/>
                <w:left w:val="nil"/>
                <w:bottom w:val="nil"/>
                <w:right w:val="nil"/>
                <w:between w:val="nil"/>
              </w:pBdr>
              <w:spacing w:before="36" w:after="36"/>
              <w:jc w:val="center"/>
              <w:rPr>
                <w:color w:val="000000"/>
              </w:rPr>
            </w:pPr>
            <w:r>
              <w:rPr>
                <w:color w:val="000000"/>
              </w:rPr>
              <w:t>OZ179977.1</w:t>
            </w:r>
          </w:p>
        </w:tc>
        <w:tc>
          <w:tcPr>
            <w:tcW w:w="1072" w:type="dxa"/>
          </w:tcPr>
          <w:p w14:paraId="000000A2" w14:textId="77777777" w:rsidR="00C514A6" w:rsidRDefault="00000000">
            <w:pPr>
              <w:pBdr>
                <w:top w:val="nil"/>
                <w:left w:val="nil"/>
                <w:bottom w:val="nil"/>
                <w:right w:val="nil"/>
                <w:between w:val="nil"/>
              </w:pBdr>
              <w:spacing w:before="36" w:after="36"/>
              <w:jc w:val="center"/>
              <w:rPr>
                <w:color w:val="000000"/>
              </w:rPr>
            </w:pPr>
            <w:r>
              <w:rPr>
                <w:color w:val="000000"/>
              </w:rPr>
              <w:t>14</w:t>
            </w:r>
          </w:p>
        </w:tc>
        <w:tc>
          <w:tcPr>
            <w:tcW w:w="1420" w:type="dxa"/>
          </w:tcPr>
          <w:p w14:paraId="000000A3" w14:textId="77777777" w:rsidR="00C514A6" w:rsidRDefault="00000000">
            <w:pPr>
              <w:pBdr>
                <w:top w:val="nil"/>
                <w:left w:val="nil"/>
                <w:bottom w:val="nil"/>
                <w:right w:val="nil"/>
                <w:between w:val="nil"/>
              </w:pBdr>
              <w:spacing w:before="36" w:after="36"/>
              <w:jc w:val="center"/>
              <w:rPr>
                <w:color w:val="000000"/>
              </w:rPr>
            </w:pPr>
            <w:r>
              <w:rPr>
                <w:color w:val="000000"/>
              </w:rPr>
              <w:t>11.64</w:t>
            </w:r>
          </w:p>
        </w:tc>
        <w:tc>
          <w:tcPr>
            <w:tcW w:w="766" w:type="dxa"/>
          </w:tcPr>
          <w:p w14:paraId="000000A4" w14:textId="77777777" w:rsidR="00C514A6" w:rsidRDefault="00000000">
            <w:pPr>
              <w:pBdr>
                <w:top w:val="nil"/>
                <w:left w:val="nil"/>
                <w:bottom w:val="nil"/>
                <w:right w:val="nil"/>
                <w:between w:val="nil"/>
              </w:pBdr>
              <w:spacing w:before="36" w:after="36"/>
              <w:jc w:val="center"/>
              <w:rPr>
                <w:color w:val="000000"/>
              </w:rPr>
            </w:pPr>
            <w:r>
              <w:rPr>
                <w:color w:val="000000"/>
              </w:rPr>
              <w:t>37</w:t>
            </w:r>
          </w:p>
        </w:tc>
      </w:tr>
      <w:tr w:rsidR="00C514A6" w14:paraId="251051A6" w14:textId="77777777" w:rsidTr="00C514A6">
        <w:tc>
          <w:tcPr>
            <w:tcW w:w="1824" w:type="dxa"/>
          </w:tcPr>
          <w:p w14:paraId="000000A5" w14:textId="77777777" w:rsidR="00C514A6" w:rsidRDefault="00000000">
            <w:pPr>
              <w:pBdr>
                <w:top w:val="nil"/>
                <w:left w:val="nil"/>
                <w:bottom w:val="nil"/>
                <w:right w:val="nil"/>
                <w:between w:val="nil"/>
              </w:pBdr>
              <w:spacing w:before="36" w:after="36"/>
              <w:jc w:val="center"/>
              <w:rPr>
                <w:color w:val="000000"/>
              </w:rPr>
            </w:pPr>
            <w:r>
              <w:rPr>
                <w:color w:val="000000"/>
              </w:rPr>
              <w:t>OZ179978.1</w:t>
            </w:r>
          </w:p>
        </w:tc>
        <w:tc>
          <w:tcPr>
            <w:tcW w:w="1072" w:type="dxa"/>
          </w:tcPr>
          <w:p w14:paraId="000000A6" w14:textId="77777777" w:rsidR="00C514A6" w:rsidRDefault="00000000">
            <w:pPr>
              <w:pBdr>
                <w:top w:val="nil"/>
                <w:left w:val="nil"/>
                <w:bottom w:val="nil"/>
                <w:right w:val="nil"/>
                <w:between w:val="nil"/>
              </w:pBdr>
              <w:spacing w:before="36" w:after="36"/>
              <w:jc w:val="center"/>
              <w:rPr>
                <w:color w:val="000000"/>
              </w:rPr>
            </w:pPr>
            <w:r>
              <w:rPr>
                <w:color w:val="000000"/>
              </w:rPr>
              <w:t>15</w:t>
            </w:r>
          </w:p>
        </w:tc>
        <w:tc>
          <w:tcPr>
            <w:tcW w:w="1420" w:type="dxa"/>
          </w:tcPr>
          <w:p w14:paraId="000000A7" w14:textId="77777777" w:rsidR="00C514A6" w:rsidRDefault="00000000">
            <w:pPr>
              <w:pBdr>
                <w:top w:val="nil"/>
                <w:left w:val="nil"/>
                <w:bottom w:val="nil"/>
                <w:right w:val="nil"/>
                <w:between w:val="nil"/>
              </w:pBdr>
              <w:spacing w:before="36" w:after="36"/>
              <w:jc w:val="center"/>
              <w:rPr>
                <w:color w:val="000000"/>
              </w:rPr>
            </w:pPr>
            <w:r>
              <w:rPr>
                <w:color w:val="000000"/>
              </w:rPr>
              <w:t>11.39</w:t>
            </w:r>
          </w:p>
        </w:tc>
        <w:tc>
          <w:tcPr>
            <w:tcW w:w="766" w:type="dxa"/>
          </w:tcPr>
          <w:p w14:paraId="000000A8" w14:textId="77777777" w:rsidR="00C514A6" w:rsidRDefault="00000000">
            <w:pPr>
              <w:pBdr>
                <w:top w:val="nil"/>
                <w:left w:val="nil"/>
                <w:bottom w:val="nil"/>
                <w:right w:val="nil"/>
                <w:between w:val="nil"/>
              </w:pBdr>
              <w:spacing w:before="36" w:after="36"/>
              <w:jc w:val="center"/>
              <w:rPr>
                <w:color w:val="000000"/>
              </w:rPr>
            </w:pPr>
            <w:r>
              <w:rPr>
                <w:color w:val="000000"/>
              </w:rPr>
              <w:t>37.5</w:t>
            </w:r>
          </w:p>
        </w:tc>
      </w:tr>
      <w:tr w:rsidR="00C514A6" w14:paraId="7E1907BF" w14:textId="77777777" w:rsidTr="00C514A6">
        <w:tc>
          <w:tcPr>
            <w:tcW w:w="1824" w:type="dxa"/>
          </w:tcPr>
          <w:p w14:paraId="000000A9" w14:textId="77777777" w:rsidR="00C514A6" w:rsidRDefault="00000000">
            <w:pPr>
              <w:pBdr>
                <w:top w:val="nil"/>
                <w:left w:val="nil"/>
                <w:bottom w:val="nil"/>
                <w:right w:val="nil"/>
                <w:between w:val="nil"/>
              </w:pBdr>
              <w:spacing w:before="36" w:after="36"/>
              <w:jc w:val="center"/>
              <w:rPr>
                <w:color w:val="000000"/>
              </w:rPr>
            </w:pPr>
            <w:r>
              <w:rPr>
                <w:color w:val="000000"/>
              </w:rPr>
              <w:t>OZ179979.1</w:t>
            </w:r>
          </w:p>
        </w:tc>
        <w:tc>
          <w:tcPr>
            <w:tcW w:w="1072" w:type="dxa"/>
          </w:tcPr>
          <w:p w14:paraId="000000AA" w14:textId="77777777" w:rsidR="00C514A6" w:rsidRDefault="00000000">
            <w:pPr>
              <w:pBdr>
                <w:top w:val="nil"/>
                <w:left w:val="nil"/>
                <w:bottom w:val="nil"/>
                <w:right w:val="nil"/>
                <w:between w:val="nil"/>
              </w:pBdr>
              <w:spacing w:before="36" w:after="36"/>
              <w:jc w:val="center"/>
              <w:rPr>
                <w:color w:val="000000"/>
              </w:rPr>
            </w:pPr>
            <w:r>
              <w:rPr>
                <w:color w:val="000000"/>
              </w:rPr>
              <w:t>16</w:t>
            </w:r>
          </w:p>
        </w:tc>
        <w:tc>
          <w:tcPr>
            <w:tcW w:w="1420" w:type="dxa"/>
          </w:tcPr>
          <w:p w14:paraId="000000AB" w14:textId="77777777" w:rsidR="00C514A6" w:rsidRDefault="00000000">
            <w:pPr>
              <w:pBdr>
                <w:top w:val="nil"/>
                <w:left w:val="nil"/>
                <w:bottom w:val="nil"/>
                <w:right w:val="nil"/>
                <w:between w:val="nil"/>
              </w:pBdr>
              <w:spacing w:before="36" w:after="36"/>
              <w:jc w:val="center"/>
              <w:rPr>
                <w:color w:val="000000"/>
              </w:rPr>
            </w:pPr>
            <w:r>
              <w:rPr>
                <w:color w:val="000000"/>
              </w:rPr>
              <w:t>11.35</w:t>
            </w:r>
          </w:p>
        </w:tc>
        <w:tc>
          <w:tcPr>
            <w:tcW w:w="766" w:type="dxa"/>
          </w:tcPr>
          <w:p w14:paraId="000000AC" w14:textId="77777777" w:rsidR="00C514A6" w:rsidRDefault="00000000">
            <w:pPr>
              <w:pBdr>
                <w:top w:val="nil"/>
                <w:left w:val="nil"/>
                <w:bottom w:val="nil"/>
                <w:right w:val="nil"/>
                <w:between w:val="nil"/>
              </w:pBdr>
              <w:spacing w:before="36" w:after="36"/>
              <w:jc w:val="center"/>
              <w:rPr>
                <w:color w:val="000000"/>
              </w:rPr>
            </w:pPr>
            <w:r>
              <w:rPr>
                <w:color w:val="000000"/>
              </w:rPr>
              <w:t>36</w:t>
            </w:r>
          </w:p>
        </w:tc>
      </w:tr>
      <w:tr w:rsidR="00C514A6" w14:paraId="214B1E4E" w14:textId="77777777" w:rsidTr="00C514A6">
        <w:tc>
          <w:tcPr>
            <w:tcW w:w="1824" w:type="dxa"/>
          </w:tcPr>
          <w:p w14:paraId="000000AD" w14:textId="77777777" w:rsidR="00C514A6" w:rsidRDefault="00000000">
            <w:pPr>
              <w:pBdr>
                <w:top w:val="nil"/>
                <w:left w:val="nil"/>
                <w:bottom w:val="nil"/>
                <w:right w:val="nil"/>
                <w:between w:val="nil"/>
              </w:pBdr>
              <w:spacing w:before="36" w:after="36"/>
              <w:jc w:val="center"/>
              <w:rPr>
                <w:color w:val="000000"/>
              </w:rPr>
            </w:pPr>
            <w:r>
              <w:rPr>
                <w:color w:val="000000"/>
              </w:rPr>
              <w:t>OZ179980.1</w:t>
            </w:r>
          </w:p>
        </w:tc>
        <w:tc>
          <w:tcPr>
            <w:tcW w:w="1072" w:type="dxa"/>
          </w:tcPr>
          <w:p w14:paraId="000000AE" w14:textId="77777777" w:rsidR="00C514A6" w:rsidRDefault="00000000">
            <w:pPr>
              <w:pBdr>
                <w:top w:val="nil"/>
                <w:left w:val="nil"/>
                <w:bottom w:val="nil"/>
                <w:right w:val="nil"/>
                <w:between w:val="nil"/>
              </w:pBdr>
              <w:spacing w:before="36" w:after="36"/>
              <w:jc w:val="center"/>
              <w:rPr>
                <w:color w:val="000000"/>
              </w:rPr>
            </w:pPr>
            <w:r>
              <w:rPr>
                <w:color w:val="000000"/>
              </w:rPr>
              <w:t>17</w:t>
            </w:r>
          </w:p>
        </w:tc>
        <w:tc>
          <w:tcPr>
            <w:tcW w:w="1420" w:type="dxa"/>
          </w:tcPr>
          <w:p w14:paraId="000000AF" w14:textId="77777777" w:rsidR="00C514A6" w:rsidRDefault="00000000">
            <w:pPr>
              <w:pBdr>
                <w:top w:val="nil"/>
                <w:left w:val="nil"/>
                <w:bottom w:val="nil"/>
                <w:right w:val="nil"/>
                <w:between w:val="nil"/>
              </w:pBdr>
              <w:spacing w:before="36" w:after="36"/>
              <w:jc w:val="center"/>
              <w:rPr>
                <w:color w:val="000000"/>
              </w:rPr>
            </w:pPr>
            <w:r>
              <w:rPr>
                <w:color w:val="000000"/>
              </w:rPr>
              <w:t>11.15</w:t>
            </w:r>
          </w:p>
        </w:tc>
        <w:tc>
          <w:tcPr>
            <w:tcW w:w="766" w:type="dxa"/>
          </w:tcPr>
          <w:p w14:paraId="000000B0" w14:textId="77777777" w:rsidR="00C514A6" w:rsidRDefault="00000000">
            <w:pPr>
              <w:pBdr>
                <w:top w:val="nil"/>
                <w:left w:val="nil"/>
                <w:bottom w:val="nil"/>
                <w:right w:val="nil"/>
                <w:between w:val="nil"/>
              </w:pBdr>
              <w:spacing w:before="36" w:after="36"/>
              <w:jc w:val="center"/>
              <w:rPr>
                <w:color w:val="000000"/>
              </w:rPr>
            </w:pPr>
            <w:r>
              <w:rPr>
                <w:color w:val="000000"/>
              </w:rPr>
              <w:t>37</w:t>
            </w:r>
          </w:p>
        </w:tc>
      </w:tr>
      <w:tr w:rsidR="00C514A6" w14:paraId="59D649CF" w14:textId="77777777" w:rsidTr="00C514A6">
        <w:tc>
          <w:tcPr>
            <w:tcW w:w="1824" w:type="dxa"/>
          </w:tcPr>
          <w:p w14:paraId="000000B1" w14:textId="77777777" w:rsidR="00C514A6" w:rsidRDefault="00000000">
            <w:pPr>
              <w:pBdr>
                <w:top w:val="nil"/>
                <w:left w:val="nil"/>
                <w:bottom w:val="nil"/>
                <w:right w:val="nil"/>
                <w:between w:val="nil"/>
              </w:pBdr>
              <w:spacing w:before="36" w:after="36"/>
              <w:jc w:val="center"/>
              <w:rPr>
                <w:color w:val="000000"/>
              </w:rPr>
            </w:pPr>
            <w:r>
              <w:rPr>
                <w:color w:val="000000"/>
              </w:rPr>
              <w:t>OZ179981.1</w:t>
            </w:r>
          </w:p>
        </w:tc>
        <w:tc>
          <w:tcPr>
            <w:tcW w:w="1072" w:type="dxa"/>
          </w:tcPr>
          <w:p w14:paraId="000000B2" w14:textId="77777777" w:rsidR="00C514A6" w:rsidRDefault="00000000">
            <w:pPr>
              <w:pBdr>
                <w:top w:val="nil"/>
                <w:left w:val="nil"/>
                <w:bottom w:val="nil"/>
                <w:right w:val="nil"/>
                <w:between w:val="nil"/>
              </w:pBdr>
              <w:spacing w:before="36" w:after="36"/>
              <w:jc w:val="center"/>
              <w:rPr>
                <w:color w:val="000000"/>
              </w:rPr>
            </w:pPr>
            <w:r>
              <w:rPr>
                <w:color w:val="000000"/>
              </w:rPr>
              <w:t>18</w:t>
            </w:r>
          </w:p>
        </w:tc>
        <w:tc>
          <w:tcPr>
            <w:tcW w:w="1420" w:type="dxa"/>
          </w:tcPr>
          <w:p w14:paraId="000000B3" w14:textId="77777777" w:rsidR="00C514A6" w:rsidRDefault="00000000">
            <w:pPr>
              <w:pBdr>
                <w:top w:val="nil"/>
                <w:left w:val="nil"/>
                <w:bottom w:val="nil"/>
                <w:right w:val="nil"/>
                <w:between w:val="nil"/>
              </w:pBdr>
              <w:spacing w:before="36" w:after="36"/>
              <w:jc w:val="center"/>
              <w:rPr>
                <w:color w:val="000000"/>
              </w:rPr>
            </w:pPr>
            <w:r>
              <w:rPr>
                <w:color w:val="000000"/>
              </w:rPr>
              <w:t>10.97</w:t>
            </w:r>
          </w:p>
        </w:tc>
        <w:tc>
          <w:tcPr>
            <w:tcW w:w="766" w:type="dxa"/>
          </w:tcPr>
          <w:p w14:paraId="000000B4" w14:textId="77777777" w:rsidR="00C514A6" w:rsidRDefault="00000000">
            <w:pPr>
              <w:pBdr>
                <w:top w:val="nil"/>
                <w:left w:val="nil"/>
                <w:bottom w:val="nil"/>
                <w:right w:val="nil"/>
                <w:between w:val="nil"/>
              </w:pBdr>
              <w:spacing w:before="36" w:after="36"/>
              <w:jc w:val="center"/>
              <w:rPr>
                <w:color w:val="000000"/>
              </w:rPr>
            </w:pPr>
            <w:r>
              <w:rPr>
                <w:color w:val="000000"/>
              </w:rPr>
              <w:t>36.5</w:t>
            </w:r>
          </w:p>
        </w:tc>
      </w:tr>
      <w:tr w:rsidR="00C514A6" w14:paraId="0CDA823D" w14:textId="77777777" w:rsidTr="00C514A6">
        <w:tc>
          <w:tcPr>
            <w:tcW w:w="1824" w:type="dxa"/>
          </w:tcPr>
          <w:p w14:paraId="000000B5" w14:textId="77777777" w:rsidR="00C514A6" w:rsidRDefault="00000000">
            <w:pPr>
              <w:pBdr>
                <w:top w:val="nil"/>
                <w:left w:val="nil"/>
                <w:bottom w:val="nil"/>
                <w:right w:val="nil"/>
                <w:between w:val="nil"/>
              </w:pBdr>
              <w:spacing w:before="36" w:after="36"/>
              <w:jc w:val="center"/>
              <w:rPr>
                <w:color w:val="000000"/>
              </w:rPr>
            </w:pPr>
            <w:r>
              <w:rPr>
                <w:color w:val="000000"/>
              </w:rPr>
              <w:t>OZ179982.1</w:t>
            </w:r>
          </w:p>
        </w:tc>
        <w:tc>
          <w:tcPr>
            <w:tcW w:w="1072" w:type="dxa"/>
          </w:tcPr>
          <w:p w14:paraId="000000B6" w14:textId="77777777" w:rsidR="00C514A6" w:rsidRDefault="00000000">
            <w:pPr>
              <w:pBdr>
                <w:top w:val="nil"/>
                <w:left w:val="nil"/>
                <w:bottom w:val="nil"/>
                <w:right w:val="nil"/>
                <w:between w:val="nil"/>
              </w:pBdr>
              <w:spacing w:before="36" w:after="36"/>
              <w:jc w:val="center"/>
              <w:rPr>
                <w:color w:val="000000"/>
              </w:rPr>
            </w:pPr>
            <w:r>
              <w:rPr>
                <w:color w:val="000000"/>
              </w:rPr>
              <w:t>19</w:t>
            </w:r>
          </w:p>
        </w:tc>
        <w:tc>
          <w:tcPr>
            <w:tcW w:w="1420" w:type="dxa"/>
          </w:tcPr>
          <w:p w14:paraId="000000B7" w14:textId="77777777" w:rsidR="00C514A6" w:rsidRDefault="00000000">
            <w:pPr>
              <w:pBdr>
                <w:top w:val="nil"/>
                <w:left w:val="nil"/>
                <w:bottom w:val="nil"/>
                <w:right w:val="nil"/>
                <w:between w:val="nil"/>
              </w:pBdr>
              <w:spacing w:before="36" w:after="36"/>
              <w:jc w:val="center"/>
              <w:rPr>
                <w:color w:val="000000"/>
              </w:rPr>
            </w:pPr>
            <w:r>
              <w:rPr>
                <w:color w:val="000000"/>
              </w:rPr>
              <w:t>10.38</w:t>
            </w:r>
          </w:p>
        </w:tc>
        <w:tc>
          <w:tcPr>
            <w:tcW w:w="766" w:type="dxa"/>
          </w:tcPr>
          <w:p w14:paraId="000000B8" w14:textId="77777777" w:rsidR="00C514A6" w:rsidRDefault="00000000">
            <w:pPr>
              <w:pBdr>
                <w:top w:val="nil"/>
                <w:left w:val="nil"/>
                <w:bottom w:val="nil"/>
                <w:right w:val="nil"/>
                <w:between w:val="nil"/>
              </w:pBdr>
              <w:spacing w:before="36" w:after="36"/>
              <w:jc w:val="center"/>
              <w:rPr>
                <w:color w:val="000000"/>
              </w:rPr>
            </w:pPr>
            <w:r>
              <w:rPr>
                <w:color w:val="000000"/>
              </w:rPr>
              <w:t>39.5</w:t>
            </w:r>
          </w:p>
        </w:tc>
      </w:tr>
      <w:tr w:rsidR="00C514A6" w14:paraId="35C31130" w14:textId="77777777" w:rsidTr="00C514A6">
        <w:tc>
          <w:tcPr>
            <w:tcW w:w="1824" w:type="dxa"/>
          </w:tcPr>
          <w:p w14:paraId="000000B9" w14:textId="77777777" w:rsidR="00C514A6" w:rsidRDefault="00000000">
            <w:pPr>
              <w:pBdr>
                <w:top w:val="nil"/>
                <w:left w:val="nil"/>
                <w:bottom w:val="nil"/>
                <w:right w:val="nil"/>
                <w:between w:val="nil"/>
              </w:pBdr>
              <w:spacing w:before="36" w:after="36"/>
              <w:jc w:val="center"/>
              <w:rPr>
                <w:color w:val="000000"/>
              </w:rPr>
            </w:pPr>
            <w:r>
              <w:rPr>
                <w:color w:val="000000"/>
              </w:rPr>
              <w:t>OZ179983.1</w:t>
            </w:r>
          </w:p>
        </w:tc>
        <w:tc>
          <w:tcPr>
            <w:tcW w:w="1072" w:type="dxa"/>
          </w:tcPr>
          <w:p w14:paraId="000000BA" w14:textId="77777777" w:rsidR="00C514A6" w:rsidRDefault="00000000">
            <w:pPr>
              <w:pBdr>
                <w:top w:val="nil"/>
                <w:left w:val="nil"/>
                <w:bottom w:val="nil"/>
                <w:right w:val="nil"/>
                <w:between w:val="nil"/>
              </w:pBdr>
              <w:spacing w:before="36" w:after="36"/>
              <w:jc w:val="center"/>
              <w:rPr>
                <w:color w:val="000000"/>
              </w:rPr>
            </w:pPr>
            <w:r>
              <w:rPr>
                <w:color w:val="000000"/>
              </w:rPr>
              <w:t>20</w:t>
            </w:r>
          </w:p>
        </w:tc>
        <w:tc>
          <w:tcPr>
            <w:tcW w:w="1420" w:type="dxa"/>
          </w:tcPr>
          <w:p w14:paraId="000000BB" w14:textId="77777777" w:rsidR="00C514A6" w:rsidRDefault="00000000">
            <w:pPr>
              <w:pBdr>
                <w:top w:val="nil"/>
                <w:left w:val="nil"/>
                <w:bottom w:val="nil"/>
                <w:right w:val="nil"/>
                <w:between w:val="nil"/>
              </w:pBdr>
              <w:spacing w:before="36" w:after="36"/>
              <w:jc w:val="center"/>
              <w:rPr>
                <w:color w:val="000000"/>
              </w:rPr>
            </w:pPr>
            <w:r>
              <w:rPr>
                <w:color w:val="000000"/>
              </w:rPr>
              <w:t>10.13</w:t>
            </w:r>
          </w:p>
        </w:tc>
        <w:tc>
          <w:tcPr>
            <w:tcW w:w="766" w:type="dxa"/>
          </w:tcPr>
          <w:p w14:paraId="000000BC" w14:textId="77777777" w:rsidR="00C514A6" w:rsidRDefault="00000000">
            <w:pPr>
              <w:pBdr>
                <w:top w:val="nil"/>
                <w:left w:val="nil"/>
                <w:bottom w:val="nil"/>
                <w:right w:val="nil"/>
                <w:between w:val="nil"/>
              </w:pBdr>
              <w:spacing w:before="36" w:after="36"/>
              <w:jc w:val="center"/>
              <w:rPr>
                <w:color w:val="000000"/>
              </w:rPr>
            </w:pPr>
            <w:r>
              <w:rPr>
                <w:color w:val="000000"/>
              </w:rPr>
              <w:t>36.5</w:t>
            </w:r>
          </w:p>
        </w:tc>
      </w:tr>
      <w:tr w:rsidR="00C514A6" w14:paraId="17772CAA" w14:textId="77777777" w:rsidTr="00C514A6">
        <w:tc>
          <w:tcPr>
            <w:tcW w:w="1824" w:type="dxa"/>
          </w:tcPr>
          <w:p w14:paraId="000000BD" w14:textId="77777777" w:rsidR="00C514A6" w:rsidRDefault="00000000">
            <w:pPr>
              <w:pBdr>
                <w:top w:val="nil"/>
                <w:left w:val="nil"/>
                <w:bottom w:val="nil"/>
                <w:right w:val="nil"/>
                <w:between w:val="nil"/>
              </w:pBdr>
              <w:spacing w:before="36" w:after="36"/>
              <w:jc w:val="center"/>
              <w:rPr>
                <w:color w:val="000000"/>
              </w:rPr>
            </w:pPr>
            <w:r>
              <w:rPr>
                <w:color w:val="000000"/>
              </w:rPr>
              <w:t>OZ179984.1</w:t>
            </w:r>
          </w:p>
        </w:tc>
        <w:tc>
          <w:tcPr>
            <w:tcW w:w="1072" w:type="dxa"/>
          </w:tcPr>
          <w:p w14:paraId="000000BE" w14:textId="77777777" w:rsidR="00C514A6" w:rsidRDefault="00000000">
            <w:pPr>
              <w:pBdr>
                <w:top w:val="nil"/>
                <w:left w:val="nil"/>
                <w:bottom w:val="nil"/>
                <w:right w:val="nil"/>
                <w:between w:val="nil"/>
              </w:pBdr>
              <w:spacing w:before="36" w:after="36"/>
              <w:jc w:val="center"/>
              <w:rPr>
                <w:color w:val="000000"/>
              </w:rPr>
            </w:pPr>
            <w:r>
              <w:rPr>
                <w:color w:val="000000"/>
              </w:rPr>
              <w:t>21</w:t>
            </w:r>
          </w:p>
        </w:tc>
        <w:tc>
          <w:tcPr>
            <w:tcW w:w="1420" w:type="dxa"/>
          </w:tcPr>
          <w:p w14:paraId="000000BF" w14:textId="77777777" w:rsidR="00C514A6" w:rsidRDefault="00000000">
            <w:pPr>
              <w:pBdr>
                <w:top w:val="nil"/>
                <w:left w:val="nil"/>
                <w:bottom w:val="nil"/>
                <w:right w:val="nil"/>
                <w:between w:val="nil"/>
              </w:pBdr>
              <w:spacing w:before="36" w:after="36"/>
              <w:jc w:val="center"/>
              <w:rPr>
                <w:color w:val="000000"/>
              </w:rPr>
            </w:pPr>
            <w:r>
              <w:rPr>
                <w:color w:val="000000"/>
              </w:rPr>
              <w:t>10.13</w:t>
            </w:r>
          </w:p>
        </w:tc>
        <w:tc>
          <w:tcPr>
            <w:tcW w:w="766" w:type="dxa"/>
          </w:tcPr>
          <w:p w14:paraId="000000C0" w14:textId="77777777" w:rsidR="00C514A6" w:rsidRDefault="00000000">
            <w:pPr>
              <w:pBdr>
                <w:top w:val="nil"/>
                <w:left w:val="nil"/>
                <w:bottom w:val="nil"/>
                <w:right w:val="nil"/>
                <w:between w:val="nil"/>
              </w:pBdr>
              <w:spacing w:before="36" w:after="36"/>
              <w:jc w:val="center"/>
              <w:rPr>
                <w:color w:val="000000"/>
              </w:rPr>
            </w:pPr>
            <w:r>
              <w:rPr>
                <w:color w:val="000000"/>
              </w:rPr>
              <w:t>37.5</w:t>
            </w:r>
          </w:p>
        </w:tc>
      </w:tr>
      <w:tr w:rsidR="00C514A6" w14:paraId="51F94182" w14:textId="77777777" w:rsidTr="00C514A6">
        <w:tc>
          <w:tcPr>
            <w:tcW w:w="1824" w:type="dxa"/>
          </w:tcPr>
          <w:p w14:paraId="000000C1" w14:textId="77777777" w:rsidR="00C514A6" w:rsidRDefault="00000000">
            <w:pPr>
              <w:pBdr>
                <w:top w:val="nil"/>
                <w:left w:val="nil"/>
                <w:bottom w:val="nil"/>
                <w:right w:val="nil"/>
                <w:between w:val="nil"/>
              </w:pBdr>
              <w:spacing w:before="36" w:after="36"/>
              <w:jc w:val="center"/>
              <w:rPr>
                <w:color w:val="000000"/>
              </w:rPr>
            </w:pPr>
            <w:r>
              <w:rPr>
                <w:color w:val="000000"/>
              </w:rPr>
              <w:t>OZ179985.1</w:t>
            </w:r>
          </w:p>
        </w:tc>
        <w:tc>
          <w:tcPr>
            <w:tcW w:w="1072" w:type="dxa"/>
          </w:tcPr>
          <w:p w14:paraId="000000C2" w14:textId="77777777" w:rsidR="00C514A6" w:rsidRDefault="00000000">
            <w:pPr>
              <w:pBdr>
                <w:top w:val="nil"/>
                <w:left w:val="nil"/>
                <w:bottom w:val="nil"/>
                <w:right w:val="nil"/>
                <w:between w:val="nil"/>
              </w:pBdr>
              <w:spacing w:before="36" w:after="36"/>
              <w:jc w:val="center"/>
              <w:rPr>
                <w:color w:val="000000"/>
              </w:rPr>
            </w:pPr>
            <w:r>
              <w:rPr>
                <w:color w:val="000000"/>
              </w:rPr>
              <w:t>22</w:t>
            </w:r>
          </w:p>
        </w:tc>
        <w:tc>
          <w:tcPr>
            <w:tcW w:w="1420" w:type="dxa"/>
          </w:tcPr>
          <w:p w14:paraId="000000C3" w14:textId="77777777" w:rsidR="00C514A6" w:rsidRDefault="00000000">
            <w:pPr>
              <w:pBdr>
                <w:top w:val="nil"/>
                <w:left w:val="nil"/>
                <w:bottom w:val="nil"/>
                <w:right w:val="nil"/>
                <w:between w:val="nil"/>
              </w:pBdr>
              <w:spacing w:before="36" w:after="36"/>
              <w:jc w:val="center"/>
              <w:rPr>
                <w:color w:val="000000"/>
              </w:rPr>
            </w:pPr>
            <w:r>
              <w:rPr>
                <w:color w:val="000000"/>
              </w:rPr>
              <w:t>9.82</w:t>
            </w:r>
          </w:p>
        </w:tc>
        <w:tc>
          <w:tcPr>
            <w:tcW w:w="766" w:type="dxa"/>
          </w:tcPr>
          <w:p w14:paraId="000000C4" w14:textId="77777777" w:rsidR="00C514A6" w:rsidRDefault="00000000">
            <w:pPr>
              <w:pBdr>
                <w:top w:val="nil"/>
                <w:left w:val="nil"/>
                <w:bottom w:val="nil"/>
                <w:right w:val="nil"/>
                <w:between w:val="nil"/>
              </w:pBdr>
              <w:spacing w:before="36" w:after="36"/>
              <w:jc w:val="center"/>
              <w:rPr>
                <w:color w:val="000000"/>
              </w:rPr>
            </w:pPr>
            <w:r>
              <w:rPr>
                <w:color w:val="000000"/>
              </w:rPr>
              <w:t>37</w:t>
            </w:r>
          </w:p>
        </w:tc>
      </w:tr>
      <w:tr w:rsidR="00C514A6" w14:paraId="62530A91" w14:textId="77777777" w:rsidTr="00C514A6">
        <w:tc>
          <w:tcPr>
            <w:tcW w:w="1824" w:type="dxa"/>
          </w:tcPr>
          <w:p w14:paraId="000000C5" w14:textId="77777777" w:rsidR="00C514A6" w:rsidRDefault="00000000">
            <w:pPr>
              <w:pBdr>
                <w:top w:val="nil"/>
                <w:left w:val="nil"/>
                <w:bottom w:val="nil"/>
                <w:right w:val="nil"/>
                <w:between w:val="nil"/>
              </w:pBdr>
              <w:spacing w:before="36" w:after="36"/>
              <w:jc w:val="center"/>
              <w:rPr>
                <w:color w:val="000000"/>
              </w:rPr>
            </w:pPr>
            <w:r>
              <w:rPr>
                <w:color w:val="000000"/>
              </w:rPr>
              <w:t>OZ179986.1</w:t>
            </w:r>
          </w:p>
        </w:tc>
        <w:tc>
          <w:tcPr>
            <w:tcW w:w="1072" w:type="dxa"/>
          </w:tcPr>
          <w:p w14:paraId="000000C6" w14:textId="77777777" w:rsidR="00C514A6" w:rsidRDefault="00000000">
            <w:pPr>
              <w:pBdr>
                <w:top w:val="nil"/>
                <w:left w:val="nil"/>
                <w:bottom w:val="nil"/>
                <w:right w:val="nil"/>
                <w:between w:val="nil"/>
              </w:pBdr>
              <w:spacing w:before="36" w:after="36"/>
              <w:jc w:val="center"/>
              <w:rPr>
                <w:color w:val="000000"/>
              </w:rPr>
            </w:pPr>
            <w:r>
              <w:rPr>
                <w:color w:val="000000"/>
              </w:rPr>
              <w:t>23</w:t>
            </w:r>
          </w:p>
        </w:tc>
        <w:tc>
          <w:tcPr>
            <w:tcW w:w="1420" w:type="dxa"/>
          </w:tcPr>
          <w:p w14:paraId="000000C7" w14:textId="77777777" w:rsidR="00C514A6" w:rsidRDefault="00000000">
            <w:pPr>
              <w:pBdr>
                <w:top w:val="nil"/>
                <w:left w:val="nil"/>
                <w:bottom w:val="nil"/>
                <w:right w:val="nil"/>
                <w:between w:val="nil"/>
              </w:pBdr>
              <w:spacing w:before="36" w:after="36"/>
              <w:jc w:val="center"/>
              <w:rPr>
                <w:color w:val="000000"/>
              </w:rPr>
            </w:pPr>
            <w:r>
              <w:rPr>
                <w:color w:val="000000"/>
              </w:rPr>
              <w:t>9.14</w:t>
            </w:r>
          </w:p>
        </w:tc>
        <w:tc>
          <w:tcPr>
            <w:tcW w:w="766" w:type="dxa"/>
          </w:tcPr>
          <w:p w14:paraId="000000C8" w14:textId="77777777" w:rsidR="00C514A6" w:rsidRDefault="00000000">
            <w:pPr>
              <w:pBdr>
                <w:top w:val="nil"/>
                <w:left w:val="nil"/>
                <w:bottom w:val="nil"/>
                <w:right w:val="nil"/>
                <w:between w:val="nil"/>
              </w:pBdr>
              <w:spacing w:before="36" w:after="36"/>
              <w:jc w:val="center"/>
              <w:rPr>
                <w:color w:val="000000"/>
              </w:rPr>
            </w:pPr>
            <w:r>
              <w:rPr>
                <w:color w:val="000000"/>
              </w:rPr>
              <w:t>38</w:t>
            </w:r>
          </w:p>
        </w:tc>
      </w:tr>
      <w:tr w:rsidR="00C514A6" w14:paraId="26C93D8F" w14:textId="77777777" w:rsidTr="00C514A6">
        <w:tc>
          <w:tcPr>
            <w:tcW w:w="1824" w:type="dxa"/>
          </w:tcPr>
          <w:p w14:paraId="000000C9" w14:textId="77777777" w:rsidR="00C514A6" w:rsidRDefault="00000000">
            <w:pPr>
              <w:pBdr>
                <w:top w:val="nil"/>
                <w:left w:val="nil"/>
                <w:bottom w:val="nil"/>
                <w:right w:val="nil"/>
                <w:between w:val="nil"/>
              </w:pBdr>
              <w:spacing w:before="36" w:after="36"/>
              <w:jc w:val="center"/>
              <w:rPr>
                <w:color w:val="000000"/>
              </w:rPr>
            </w:pPr>
            <w:r>
              <w:rPr>
                <w:color w:val="000000"/>
              </w:rPr>
              <w:t>OZ179987.1</w:t>
            </w:r>
          </w:p>
        </w:tc>
        <w:tc>
          <w:tcPr>
            <w:tcW w:w="1072" w:type="dxa"/>
          </w:tcPr>
          <w:p w14:paraId="000000CA" w14:textId="77777777" w:rsidR="00C514A6" w:rsidRDefault="00000000">
            <w:pPr>
              <w:pBdr>
                <w:top w:val="nil"/>
                <w:left w:val="nil"/>
                <w:bottom w:val="nil"/>
                <w:right w:val="nil"/>
                <w:between w:val="nil"/>
              </w:pBdr>
              <w:spacing w:before="36" w:after="36"/>
              <w:jc w:val="center"/>
              <w:rPr>
                <w:color w:val="000000"/>
              </w:rPr>
            </w:pPr>
            <w:r>
              <w:rPr>
                <w:color w:val="000000"/>
              </w:rPr>
              <w:t>24</w:t>
            </w:r>
          </w:p>
        </w:tc>
        <w:tc>
          <w:tcPr>
            <w:tcW w:w="1420" w:type="dxa"/>
          </w:tcPr>
          <w:p w14:paraId="000000CB" w14:textId="77777777" w:rsidR="00C514A6" w:rsidRDefault="00000000">
            <w:pPr>
              <w:pBdr>
                <w:top w:val="nil"/>
                <w:left w:val="nil"/>
                <w:bottom w:val="nil"/>
                <w:right w:val="nil"/>
                <w:between w:val="nil"/>
              </w:pBdr>
              <w:spacing w:before="36" w:after="36"/>
              <w:jc w:val="center"/>
              <w:rPr>
                <w:color w:val="000000"/>
              </w:rPr>
            </w:pPr>
            <w:r>
              <w:rPr>
                <w:color w:val="000000"/>
              </w:rPr>
              <w:t>8.18</w:t>
            </w:r>
          </w:p>
        </w:tc>
        <w:tc>
          <w:tcPr>
            <w:tcW w:w="766" w:type="dxa"/>
          </w:tcPr>
          <w:p w14:paraId="000000CC" w14:textId="77777777" w:rsidR="00C514A6" w:rsidRDefault="00000000">
            <w:pPr>
              <w:pBdr>
                <w:top w:val="nil"/>
                <w:left w:val="nil"/>
                <w:bottom w:val="nil"/>
                <w:right w:val="nil"/>
                <w:between w:val="nil"/>
              </w:pBdr>
              <w:spacing w:before="36" w:after="36"/>
              <w:jc w:val="center"/>
              <w:rPr>
                <w:color w:val="000000"/>
              </w:rPr>
            </w:pPr>
            <w:r>
              <w:rPr>
                <w:color w:val="000000"/>
              </w:rPr>
              <w:t>37</w:t>
            </w:r>
          </w:p>
        </w:tc>
      </w:tr>
      <w:tr w:rsidR="00C514A6" w14:paraId="114B6B79" w14:textId="77777777" w:rsidTr="00C514A6">
        <w:tc>
          <w:tcPr>
            <w:tcW w:w="1824" w:type="dxa"/>
          </w:tcPr>
          <w:p w14:paraId="000000CD" w14:textId="77777777" w:rsidR="00C514A6" w:rsidRDefault="00000000">
            <w:pPr>
              <w:pBdr>
                <w:top w:val="nil"/>
                <w:left w:val="nil"/>
                <w:bottom w:val="nil"/>
                <w:right w:val="nil"/>
                <w:between w:val="nil"/>
              </w:pBdr>
              <w:spacing w:before="36" w:after="36"/>
              <w:jc w:val="center"/>
              <w:rPr>
                <w:color w:val="000000"/>
              </w:rPr>
            </w:pPr>
            <w:r>
              <w:rPr>
                <w:color w:val="000000"/>
              </w:rPr>
              <w:t>OZ179988.1</w:t>
            </w:r>
          </w:p>
        </w:tc>
        <w:tc>
          <w:tcPr>
            <w:tcW w:w="1072" w:type="dxa"/>
          </w:tcPr>
          <w:p w14:paraId="000000CE" w14:textId="77777777" w:rsidR="00C514A6" w:rsidRDefault="00000000">
            <w:pPr>
              <w:pBdr>
                <w:top w:val="nil"/>
                <w:left w:val="nil"/>
                <w:bottom w:val="nil"/>
                <w:right w:val="nil"/>
                <w:between w:val="nil"/>
              </w:pBdr>
              <w:spacing w:before="36" w:after="36"/>
              <w:jc w:val="center"/>
              <w:rPr>
                <w:color w:val="000000"/>
              </w:rPr>
            </w:pPr>
            <w:r>
              <w:rPr>
                <w:color w:val="000000"/>
              </w:rPr>
              <w:t>25</w:t>
            </w:r>
          </w:p>
        </w:tc>
        <w:tc>
          <w:tcPr>
            <w:tcW w:w="1420" w:type="dxa"/>
          </w:tcPr>
          <w:p w14:paraId="000000CF" w14:textId="77777777" w:rsidR="00C514A6" w:rsidRDefault="00000000">
            <w:pPr>
              <w:pBdr>
                <w:top w:val="nil"/>
                <w:left w:val="nil"/>
                <w:bottom w:val="nil"/>
                <w:right w:val="nil"/>
                <w:between w:val="nil"/>
              </w:pBdr>
              <w:spacing w:before="36" w:after="36"/>
              <w:jc w:val="center"/>
              <w:rPr>
                <w:color w:val="000000"/>
              </w:rPr>
            </w:pPr>
            <w:r>
              <w:rPr>
                <w:color w:val="000000"/>
              </w:rPr>
              <w:t>8.12</w:t>
            </w:r>
          </w:p>
        </w:tc>
        <w:tc>
          <w:tcPr>
            <w:tcW w:w="766" w:type="dxa"/>
          </w:tcPr>
          <w:p w14:paraId="000000D0" w14:textId="77777777" w:rsidR="00C514A6" w:rsidRDefault="00000000">
            <w:pPr>
              <w:pBdr>
                <w:top w:val="nil"/>
                <w:left w:val="nil"/>
                <w:bottom w:val="nil"/>
                <w:right w:val="nil"/>
                <w:between w:val="nil"/>
              </w:pBdr>
              <w:spacing w:before="36" w:after="36"/>
              <w:jc w:val="center"/>
              <w:rPr>
                <w:color w:val="000000"/>
              </w:rPr>
            </w:pPr>
            <w:r>
              <w:rPr>
                <w:color w:val="000000"/>
              </w:rPr>
              <w:t>37.5</w:t>
            </w:r>
          </w:p>
        </w:tc>
      </w:tr>
      <w:tr w:rsidR="00C514A6" w14:paraId="1566B03D" w14:textId="77777777" w:rsidTr="00C514A6">
        <w:tc>
          <w:tcPr>
            <w:tcW w:w="1824" w:type="dxa"/>
          </w:tcPr>
          <w:p w14:paraId="000000D1" w14:textId="77777777" w:rsidR="00C514A6" w:rsidRDefault="00000000">
            <w:pPr>
              <w:pBdr>
                <w:top w:val="nil"/>
                <w:left w:val="nil"/>
                <w:bottom w:val="nil"/>
                <w:right w:val="nil"/>
                <w:between w:val="nil"/>
              </w:pBdr>
              <w:spacing w:before="36" w:after="36"/>
              <w:jc w:val="center"/>
              <w:rPr>
                <w:color w:val="000000"/>
              </w:rPr>
            </w:pPr>
            <w:r>
              <w:rPr>
                <w:color w:val="000000"/>
              </w:rPr>
              <w:t>OZ179989.1</w:t>
            </w:r>
          </w:p>
        </w:tc>
        <w:tc>
          <w:tcPr>
            <w:tcW w:w="1072" w:type="dxa"/>
          </w:tcPr>
          <w:p w14:paraId="000000D2" w14:textId="77777777" w:rsidR="00C514A6" w:rsidRDefault="00000000">
            <w:pPr>
              <w:pBdr>
                <w:top w:val="nil"/>
                <w:left w:val="nil"/>
                <w:bottom w:val="nil"/>
                <w:right w:val="nil"/>
                <w:between w:val="nil"/>
              </w:pBdr>
              <w:spacing w:before="36" w:after="36"/>
              <w:jc w:val="center"/>
              <w:rPr>
                <w:color w:val="000000"/>
              </w:rPr>
            </w:pPr>
            <w:r>
              <w:rPr>
                <w:color w:val="000000"/>
              </w:rPr>
              <w:t>26</w:t>
            </w:r>
          </w:p>
        </w:tc>
        <w:tc>
          <w:tcPr>
            <w:tcW w:w="1420" w:type="dxa"/>
          </w:tcPr>
          <w:p w14:paraId="000000D3" w14:textId="77777777" w:rsidR="00C514A6" w:rsidRDefault="00000000">
            <w:pPr>
              <w:pBdr>
                <w:top w:val="nil"/>
                <w:left w:val="nil"/>
                <w:bottom w:val="nil"/>
                <w:right w:val="nil"/>
                <w:between w:val="nil"/>
              </w:pBdr>
              <w:spacing w:before="36" w:after="36"/>
              <w:jc w:val="center"/>
              <w:rPr>
                <w:color w:val="000000"/>
              </w:rPr>
            </w:pPr>
            <w:r>
              <w:rPr>
                <w:color w:val="000000"/>
              </w:rPr>
              <w:t>7.72</w:t>
            </w:r>
          </w:p>
        </w:tc>
        <w:tc>
          <w:tcPr>
            <w:tcW w:w="766" w:type="dxa"/>
          </w:tcPr>
          <w:p w14:paraId="000000D4" w14:textId="77777777" w:rsidR="00C514A6" w:rsidRDefault="00000000">
            <w:pPr>
              <w:pBdr>
                <w:top w:val="nil"/>
                <w:left w:val="nil"/>
                <w:bottom w:val="nil"/>
                <w:right w:val="nil"/>
                <w:between w:val="nil"/>
              </w:pBdr>
              <w:spacing w:before="36" w:after="36"/>
              <w:jc w:val="center"/>
              <w:rPr>
                <w:color w:val="000000"/>
              </w:rPr>
            </w:pPr>
            <w:r>
              <w:rPr>
                <w:color w:val="000000"/>
              </w:rPr>
              <w:t>36.5</w:t>
            </w:r>
          </w:p>
        </w:tc>
      </w:tr>
      <w:tr w:rsidR="00C514A6" w14:paraId="1F83DF3E" w14:textId="77777777" w:rsidTr="00C514A6">
        <w:tc>
          <w:tcPr>
            <w:tcW w:w="1824" w:type="dxa"/>
          </w:tcPr>
          <w:p w14:paraId="000000D5" w14:textId="77777777" w:rsidR="00C514A6" w:rsidRDefault="00000000">
            <w:pPr>
              <w:pBdr>
                <w:top w:val="nil"/>
                <w:left w:val="nil"/>
                <w:bottom w:val="nil"/>
                <w:right w:val="nil"/>
                <w:between w:val="nil"/>
              </w:pBdr>
              <w:spacing w:before="36" w:after="36"/>
              <w:jc w:val="center"/>
              <w:rPr>
                <w:color w:val="000000"/>
              </w:rPr>
            </w:pPr>
            <w:r>
              <w:rPr>
                <w:color w:val="000000"/>
              </w:rPr>
              <w:t>OZ179990.1</w:t>
            </w:r>
          </w:p>
        </w:tc>
        <w:tc>
          <w:tcPr>
            <w:tcW w:w="1072" w:type="dxa"/>
          </w:tcPr>
          <w:p w14:paraId="000000D6" w14:textId="77777777" w:rsidR="00C514A6" w:rsidRDefault="00000000">
            <w:pPr>
              <w:pBdr>
                <w:top w:val="nil"/>
                <w:left w:val="nil"/>
                <w:bottom w:val="nil"/>
                <w:right w:val="nil"/>
                <w:between w:val="nil"/>
              </w:pBdr>
              <w:spacing w:before="36" w:after="36"/>
              <w:jc w:val="center"/>
              <w:rPr>
                <w:color w:val="000000"/>
              </w:rPr>
            </w:pPr>
            <w:r>
              <w:rPr>
                <w:color w:val="000000"/>
              </w:rPr>
              <w:t>27</w:t>
            </w:r>
          </w:p>
        </w:tc>
        <w:tc>
          <w:tcPr>
            <w:tcW w:w="1420" w:type="dxa"/>
          </w:tcPr>
          <w:p w14:paraId="000000D7" w14:textId="77777777" w:rsidR="00C514A6" w:rsidRDefault="00000000">
            <w:pPr>
              <w:pBdr>
                <w:top w:val="nil"/>
                <w:left w:val="nil"/>
                <w:bottom w:val="nil"/>
                <w:right w:val="nil"/>
                <w:between w:val="nil"/>
              </w:pBdr>
              <w:spacing w:before="36" w:after="36"/>
              <w:jc w:val="center"/>
              <w:rPr>
                <w:color w:val="000000"/>
              </w:rPr>
            </w:pPr>
            <w:r>
              <w:rPr>
                <w:color w:val="000000"/>
              </w:rPr>
              <w:t>6.99</w:t>
            </w:r>
          </w:p>
        </w:tc>
        <w:tc>
          <w:tcPr>
            <w:tcW w:w="766" w:type="dxa"/>
          </w:tcPr>
          <w:p w14:paraId="000000D8" w14:textId="77777777" w:rsidR="00C514A6" w:rsidRDefault="00000000">
            <w:pPr>
              <w:pBdr>
                <w:top w:val="nil"/>
                <w:left w:val="nil"/>
                <w:bottom w:val="nil"/>
                <w:right w:val="nil"/>
                <w:between w:val="nil"/>
              </w:pBdr>
              <w:spacing w:before="36" w:after="36"/>
              <w:jc w:val="center"/>
              <w:rPr>
                <w:color w:val="000000"/>
              </w:rPr>
            </w:pPr>
            <w:r>
              <w:rPr>
                <w:color w:val="000000"/>
              </w:rPr>
              <w:t>37</w:t>
            </w:r>
          </w:p>
        </w:tc>
      </w:tr>
      <w:tr w:rsidR="00C514A6" w14:paraId="21180127" w14:textId="77777777" w:rsidTr="00C514A6">
        <w:tc>
          <w:tcPr>
            <w:tcW w:w="1824" w:type="dxa"/>
          </w:tcPr>
          <w:p w14:paraId="000000D9" w14:textId="77777777" w:rsidR="00C514A6" w:rsidRDefault="00000000">
            <w:pPr>
              <w:pBdr>
                <w:top w:val="nil"/>
                <w:left w:val="nil"/>
                <w:bottom w:val="nil"/>
                <w:right w:val="nil"/>
                <w:between w:val="nil"/>
              </w:pBdr>
              <w:spacing w:before="36" w:after="36"/>
              <w:jc w:val="center"/>
              <w:rPr>
                <w:color w:val="000000"/>
              </w:rPr>
            </w:pPr>
            <w:r>
              <w:rPr>
                <w:color w:val="000000"/>
              </w:rPr>
              <w:t>OZ179991.1</w:t>
            </w:r>
          </w:p>
        </w:tc>
        <w:tc>
          <w:tcPr>
            <w:tcW w:w="1072" w:type="dxa"/>
          </w:tcPr>
          <w:p w14:paraId="000000DA" w14:textId="77777777" w:rsidR="00C514A6" w:rsidRDefault="00000000">
            <w:pPr>
              <w:pBdr>
                <w:top w:val="nil"/>
                <w:left w:val="nil"/>
                <w:bottom w:val="nil"/>
                <w:right w:val="nil"/>
                <w:between w:val="nil"/>
              </w:pBdr>
              <w:spacing w:before="36" w:after="36"/>
              <w:jc w:val="center"/>
              <w:rPr>
                <w:color w:val="000000"/>
              </w:rPr>
            </w:pPr>
            <w:r>
              <w:rPr>
                <w:color w:val="000000"/>
              </w:rPr>
              <w:t>28</w:t>
            </w:r>
          </w:p>
        </w:tc>
        <w:tc>
          <w:tcPr>
            <w:tcW w:w="1420" w:type="dxa"/>
          </w:tcPr>
          <w:p w14:paraId="000000DB" w14:textId="77777777" w:rsidR="00C514A6" w:rsidRDefault="00000000">
            <w:pPr>
              <w:pBdr>
                <w:top w:val="nil"/>
                <w:left w:val="nil"/>
                <w:bottom w:val="nil"/>
                <w:right w:val="nil"/>
                <w:between w:val="nil"/>
              </w:pBdr>
              <w:spacing w:before="36" w:after="36"/>
              <w:jc w:val="center"/>
              <w:rPr>
                <w:color w:val="000000"/>
              </w:rPr>
            </w:pPr>
            <w:r>
              <w:rPr>
                <w:color w:val="000000"/>
              </w:rPr>
              <w:t>5.95</w:t>
            </w:r>
          </w:p>
        </w:tc>
        <w:tc>
          <w:tcPr>
            <w:tcW w:w="766" w:type="dxa"/>
          </w:tcPr>
          <w:p w14:paraId="000000DC" w14:textId="77777777" w:rsidR="00C514A6" w:rsidRDefault="00000000">
            <w:pPr>
              <w:pBdr>
                <w:top w:val="nil"/>
                <w:left w:val="nil"/>
                <w:bottom w:val="nil"/>
                <w:right w:val="nil"/>
                <w:between w:val="nil"/>
              </w:pBdr>
              <w:spacing w:before="36" w:after="36"/>
              <w:jc w:val="center"/>
              <w:rPr>
                <w:color w:val="000000"/>
              </w:rPr>
            </w:pPr>
            <w:r>
              <w:rPr>
                <w:color w:val="000000"/>
              </w:rPr>
              <w:t>38</w:t>
            </w:r>
          </w:p>
        </w:tc>
      </w:tr>
      <w:tr w:rsidR="00C514A6" w14:paraId="30F0EE6A" w14:textId="77777777" w:rsidTr="00C514A6">
        <w:tc>
          <w:tcPr>
            <w:tcW w:w="1824" w:type="dxa"/>
          </w:tcPr>
          <w:p w14:paraId="000000DD" w14:textId="77777777" w:rsidR="00C514A6" w:rsidRDefault="00000000">
            <w:pPr>
              <w:pBdr>
                <w:top w:val="nil"/>
                <w:left w:val="nil"/>
                <w:bottom w:val="nil"/>
                <w:right w:val="nil"/>
                <w:between w:val="nil"/>
              </w:pBdr>
              <w:spacing w:before="36" w:after="36"/>
              <w:jc w:val="center"/>
              <w:rPr>
                <w:color w:val="000000"/>
              </w:rPr>
            </w:pPr>
            <w:r>
              <w:rPr>
                <w:color w:val="000000"/>
              </w:rPr>
              <w:t>OZ179992.1</w:t>
            </w:r>
          </w:p>
        </w:tc>
        <w:tc>
          <w:tcPr>
            <w:tcW w:w="1072" w:type="dxa"/>
          </w:tcPr>
          <w:p w14:paraId="000000DE" w14:textId="77777777" w:rsidR="00C514A6" w:rsidRDefault="00000000">
            <w:pPr>
              <w:pBdr>
                <w:top w:val="nil"/>
                <w:left w:val="nil"/>
                <w:bottom w:val="nil"/>
                <w:right w:val="nil"/>
                <w:between w:val="nil"/>
              </w:pBdr>
              <w:spacing w:before="36" w:after="36"/>
              <w:jc w:val="center"/>
              <w:rPr>
                <w:color w:val="000000"/>
              </w:rPr>
            </w:pPr>
            <w:r>
              <w:rPr>
                <w:color w:val="000000"/>
              </w:rPr>
              <w:t>29</w:t>
            </w:r>
          </w:p>
        </w:tc>
        <w:tc>
          <w:tcPr>
            <w:tcW w:w="1420" w:type="dxa"/>
          </w:tcPr>
          <w:p w14:paraId="000000DF" w14:textId="77777777" w:rsidR="00C514A6" w:rsidRDefault="00000000">
            <w:pPr>
              <w:pBdr>
                <w:top w:val="nil"/>
                <w:left w:val="nil"/>
                <w:bottom w:val="nil"/>
                <w:right w:val="nil"/>
                <w:between w:val="nil"/>
              </w:pBdr>
              <w:spacing w:before="36" w:after="36"/>
              <w:jc w:val="center"/>
              <w:rPr>
                <w:color w:val="000000"/>
              </w:rPr>
            </w:pPr>
            <w:r>
              <w:rPr>
                <w:color w:val="000000"/>
              </w:rPr>
              <w:t>5.35</w:t>
            </w:r>
          </w:p>
        </w:tc>
        <w:tc>
          <w:tcPr>
            <w:tcW w:w="766" w:type="dxa"/>
          </w:tcPr>
          <w:p w14:paraId="000000E0" w14:textId="77777777" w:rsidR="00C514A6" w:rsidRDefault="00000000">
            <w:pPr>
              <w:pBdr>
                <w:top w:val="nil"/>
                <w:left w:val="nil"/>
                <w:bottom w:val="nil"/>
                <w:right w:val="nil"/>
                <w:between w:val="nil"/>
              </w:pBdr>
              <w:spacing w:before="36" w:after="36"/>
              <w:jc w:val="center"/>
              <w:rPr>
                <w:color w:val="000000"/>
              </w:rPr>
            </w:pPr>
            <w:r>
              <w:rPr>
                <w:color w:val="000000"/>
              </w:rPr>
              <w:t>38.5</w:t>
            </w:r>
          </w:p>
        </w:tc>
      </w:tr>
      <w:tr w:rsidR="00C514A6" w14:paraId="25F729A8" w14:textId="77777777" w:rsidTr="00C514A6">
        <w:tc>
          <w:tcPr>
            <w:tcW w:w="1824" w:type="dxa"/>
          </w:tcPr>
          <w:p w14:paraId="000000E1" w14:textId="77777777" w:rsidR="00C514A6" w:rsidRDefault="00000000">
            <w:pPr>
              <w:pBdr>
                <w:top w:val="nil"/>
                <w:left w:val="nil"/>
                <w:bottom w:val="nil"/>
                <w:right w:val="nil"/>
                <w:between w:val="nil"/>
              </w:pBdr>
              <w:spacing w:before="36" w:after="36"/>
              <w:jc w:val="center"/>
              <w:rPr>
                <w:color w:val="000000"/>
              </w:rPr>
            </w:pPr>
            <w:r>
              <w:rPr>
                <w:color w:val="000000"/>
              </w:rPr>
              <w:t>OZ179964.1</w:t>
            </w:r>
          </w:p>
        </w:tc>
        <w:tc>
          <w:tcPr>
            <w:tcW w:w="1072" w:type="dxa"/>
          </w:tcPr>
          <w:p w14:paraId="000000E2" w14:textId="77777777" w:rsidR="00C514A6" w:rsidRDefault="00000000">
            <w:pPr>
              <w:pBdr>
                <w:top w:val="nil"/>
                <w:left w:val="nil"/>
                <w:bottom w:val="nil"/>
                <w:right w:val="nil"/>
                <w:between w:val="nil"/>
              </w:pBdr>
              <w:spacing w:before="36" w:after="36"/>
              <w:jc w:val="center"/>
              <w:rPr>
                <w:color w:val="000000"/>
              </w:rPr>
            </w:pPr>
            <w:r>
              <w:rPr>
                <w:color w:val="000000"/>
              </w:rPr>
              <w:t>W</w:t>
            </w:r>
          </w:p>
        </w:tc>
        <w:tc>
          <w:tcPr>
            <w:tcW w:w="1420" w:type="dxa"/>
          </w:tcPr>
          <w:p w14:paraId="000000E3" w14:textId="77777777" w:rsidR="00C514A6" w:rsidRDefault="00000000">
            <w:pPr>
              <w:pBdr>
                <w:top w:val="nil"/>
                <w:left w:val="nil"/>
                <w:bottom w:val="nil"/>
                <w:right w:val="nil"/>
                <w:between w:val="nil"/>
              </w:pBdr>
              <w:spacing w:before="36" w:after="36"/>
              <w:jc w:val="center"/>
              <w:rPr>
                <w:color w:val="000000"/>
              </w:rPr>
            </w:pPr>
            <w:r>
              <w:rPr>
                <w:color w:val="000000"/>
              </w:rPr>
              <w:t>15.11</w:t>
            </w:r>
          </w:p>
        </w:tc>
        <w:tc>
          <w:tcPr>
            <w:tcW w:w="766" w:type="dxa"/>
          </w:tcPr>
          <w:p w14:paraId="000000E4" w14:textId="77777777" w:rsidR="00C514A6" w:rsidRDefault="00000000">
            <w:pPr>
              <w:pBdr>
                <w:top w:val="nil"/>
                <w:left w:val="nil"/>
                <w:bottom w:val="nil"/>
                <w:right w:val="nil"/>
                <w:between w:val="nil"/>
              </w:pBdr>
              <w:spacing w:before="36" w:after="36"/>
              <w:jc w:val="center"/>
              <w:rPr>
                <w:color w:val="000000"/>
              </w:rPr>
            </w:pPr>
            <w:r>
              <w:rPr>
                <w:color w:val="000000"/>
              </w:rPr>
              <w:t>39</w:t>
            </w:r>
          </w:p>
        </w:tc>
      </w:tr>
      <w:tr w:rsidR="00C514A6" w14:paraId="1605E102" w14:textId="77777777" w:rsidTr="00C514A6">
        <w:tc>
          <w:tcPr>
            <w:tcW w:w="1824" w:type="dxa"/>
          </w:tcPr>
          <w:p w14:paraId="000000E5" w14:textId="77777777" w:rsidR="00C514A6" w:rsidRDefault="00000000">
            <w:pPr>
              <w:pBdr>
                <w:top w:val="nil"/>
                <w:left w:val="nil"/>
                <w:bottom w:val="nil"/>
                <w:right w:val="nil"/>
                <w:between w:val="nil"/>
              </w:pBdr>
              <w:spacing w:before="36" w:after="36"/>
              <w:jc w:val="center"/>
              <w:rPr>
                <w:color w:val="000000"/>
              </w:rPr>
            </w:pPr>
            <w:r>
              <w:rPr>
                <w:color w:val="000000"/>
              </w:rPr>
              <w:t>OZ179968.1</w:t>
            </w:r>
          </w:p>
        </w:tc>
        <w:tc>
          <w:tcPr>
            <w:tcW w:w="1072" w:type="dxa"/>
          </w:tcPr>
          <w:p w14:paraId="000000E6" w14:textId="77777777" w:rsidR="00C514A6" w:rsidRDefault="00000000">
            <w:pPr>
              <w:pBdr>
                <w:top w:val="nil"/>
                <w:left w:val="nil"/>
                <w:bottom w:val="nil"/>
                <w:right w:val="nil"/>
                <w:between w:val="nil"/>
              </w:pBdr>
              <w:spacing w:before="36" w:after="36"/>
              <w:jc w:val="center"/>
              <w:rPr>
                <w:color w:val="000000"/>
              </w:rPr>
            </w:pPr>
            <w:r>
              <w:rPr>
                <w:color w:val="000000"/>
              </w:rPr>
              <w:t>Z</w:t>
            </w:r>
          </w:p>
        </w:tc>
        <w:tc>
          <w:tcPr>
            <w:tcW w:w="1420" w:type="dxa"/>
          </w:tcPr>
          <w:p w14:paraId="000000E7" w14:textId="77777777" w:rsidR="00C514A6" w:rsidRDefault="00000000">
            <w:pPr>
              <w:pBdr>
                <w:top w:val="nil"/>
                <w:left w:val="nil"/>
                <w:bottom w:val="nil"/>
                <w:right w:val="nil"/>
                <w:between w:val="nil"/>
              </w:pBdr>
              <w:spacing w:before="36" w:after="36"/>
              <w:jc w:val="center"/>
              <w:rPr>
                <w:color w:val="000000"/>
              </w:rPr>
            </w:pPr>
            <w:r>
              <w:rPr>
                <w:color w:val="000000"/>
              </w:rPr>
              <w:t>13.93</w:t>
            </w:r>
          </w:p>
        </w:tc>
        <w:tc>
          <w:tcPr>
            <w:tcW w:w="766" w:type="dxa"/>
          </w:tcPr>
          <w:p w14:paraId="000000E8" w14:textId="77777777" w:rsidR="00C514A6" w:rsidRDefault="00000000">
            <w:pPr>
              <w:pBdr>
                <w:top w:val="nil"/>
                <w:left w:val="nil"/>
                <w:bottom w:val="nil"/>
                <w:right w:val="nil"/>
                <w:between w:val="nil"/>
              </w:pBdr>
              <w:spacing w:before="36" w:after="36"/>
              <w:jc w:val="center"/>
              <w:rPr>
                <w:color w:val="000000"/>
              </w:rPr>
            </w:pPr>
            <w:r>
              <w:rPr>
                <w:color w:val="000000"/>
              </w:rPr>
              <w:t>36</w:t>
            </w:r>
          </w:p>
        </w:tc>
      </w:tr>
      <w:tr w:rsidR="00C514A6" w14:paraId="7A95CE6F" w14:textId="77777777" w:rsidTr="00C514A6">
        <w:tc>
          <w:tcPr>
            <w:tcW w:w="1824" w:type="dxa"/>
          </w:tcPr>
          <w:p w14:paraId="000000E9" w14:textId="77777777" w:rsidR="00C514A6" w:rsidRDefault="00000000">
            <w:pPr>
              <w:pBdr>
                <w:top w:val="nil"/>
                <w:left w:val="nil"/>
                <w:bottom w:val="nil"/>
                <w:right w:val="nil"/>
                <w:between w:val="nil"/>
              </w:pBdr>
              <w:spacing w:before="36" w:after="36"/>
              <w:jc w:val="center"/>
              <w:rPr>
                <w:color w:val="000000"/>
              </w:rPr>
            </w:pPr>
            <w:r>
              <w:rPr>
                <w:color w:val="000000"/>
              </w:rPr>
              <w:t>OZ179993.1</w:t>
            </w:r>
          </w:p>
        </w:tc>
        <w:tc>
          <w:tcPr>
            <w:tcW w:w="1072" w:type="dxa"/>
          </w:tcPr>
          <w:p w14:paraId="000000EA" w14:textId="77777777" w:rsidR="00C514A6" w:rsidRDefault="00000000">
            <w:pPr>
              <w:pBdr>
                <w:top w:val="nil"/>
                <w:left w:val="nil"/>
                <w:bottom w:val="nil"/>
                <w:right w:val="nil"/>
                <w:between w:val="nil"/>
              </w:pBdr>
              <w:spacing w:before="36" w:after="36"/>
              <w:jc w:val="center"/>
              <w:rPr>
                <w:color w:val="000000"/>
              </w:rPr>
            </w:pPr>
            <w:r>
              <w:rPr>
                <w:color w:val="000000"/>
              </w:rPr>
              <w:t>MT</w:t>
            </w:r>
          </w:p>
        </w:tc>
        <w:tc>
          <w:tcPr>
            <w:tcW w:w="1420" w:type="dxa"/>
          </w:tcPr>
          <w:p w14:paraId="000000EB" w14:textId="77777777" w:rsidR="00C514A6" w:rsidRDefault="00000000">
            <w:pPr>
              <w:pBdr>
                <w:top w:val="nil"/>
                <w:left w:val="nil"/>
                <w:bottom w:val="nil"/>
                <w:right w:val="nil"/>
                <w:between w:val="nil"/>
              </w:pBdr>
              <w:spacing w:before="36" w:after="36"/>
              <w:jc w:val="center"/>
              <w:rPr>
                <w:color w:val="000000"/>
              </w:rPr>
            </w:pPr>
            <w:r>
              <w:rPr>
                <w:color w:val="000000"/>
              </w:rPr>
              <w:t>0.02</w:t>
            </w:r>
          </w:p>
        </w:tc>
        <w:tc>
          <w:tcPr>
            <w:tcW w:w="766" w:type="dxa"/>
          </w:tcPr>
          <w:p w14:paraId="000000EC" w14:textId="77777777" w:rsidR="00C514A6" w:rsidRDefault="00000000">
            <w:pPr>
              <w:pBdr>
                <w:top w:val="nil"/>
                <w:left w:val="nil"/>
                <w:bottom w:val="nil"/>
                <w:right w:val="nil"/>
                <w:between w:val="nil"/>
              </w:pBdr>
              <w:spacing w:before="36" w:after="36"/>
              <w:jc w:val="center"/>
              <w:rPr>
                <w:color w:val="000000"/>
              </w:rPr>
            </w:pPr>
            <w:r>
              <w:rPr>
                <w:color w:val="000000"/>
              </w:rPr>
              <w:t>18.5</w:t>
            </w:r>
          </w:p>
        </w:tc>
      </w:tr>
    </w:tbl>
    <w:p w14:paraId="000000ED" w14:textId="77777777" w:rsidR="00C514A6" w:rsidRDefault="00C514A6">
      <w:pPr>
        <w:pBdr>
          <w:top w:val="nil"/>
          <w:left w:val="nil"/>
          <w:bottom w:val="nil"/>
          <w:right w:val="nil"/>
          <w:between w:val="nil"/>
        </w:pBdr>
        <w:spacing w:before="36" w:after="36"/>
        <w:rPr>
          <w:color w:val="000000"/>
        </w:rPr>
      </w:pPr>
    </w:p>
    <w:p w14:paraId="000000EE" w14:textId="77777777" w:rsidR="00C514A6" w:rsidRDefault="00000000">
      <w:pPr>
        <w:pStyle w:val="Heading3"/>
      </w:pPr>
      <w:r>
        <w:t>Assembly quality metrics</w:t>
      </w:r>
    </w:p>
    <w:p w14:paraId="000000EF" w14:textId="77777777" w:rsidR="00C514A6" w:rsidRDefault="00000000">
      <w:pPr>
        <w:pBdr>
          <w:top w:val="nil"/>
          <w:left w:val="nil"/>
          <w:bottom w:val="nil"/>
          <w:right w:val="nil"/>
          <w:between w:val="nil"/>
        </w:pBdr>
        <w:spacing w:after="192" w:line="276" w:lineRule="auto"/>
        <w:rPr>
          <w:color w:val="000000"/>
        </w:rPr>
      </w:pPr>
      <w:r>
        <w:rPr>
          <w:color w:val="000000"/>
        </w:rPr>
        <w:t xml:space="preserve">The estimated Quality Value (QV) and </w:t>
      </w:r>
      <w:r>
        <w:rPr>
          <w:i/>
          <w:color w:val="000000"/>
        </w:rPr>
        <w:t>k</w:t>
      </w:r>
      <w:r>
        <w:rPr>
          <w:color w:val="000000"/>
        </w:rPr>
        <w:t xml:space="preserve">-mer completeness metrics, along with BUSCO completeness scores, were calculated for each haplotype and the combined assembly. The QV indicates the base-level accuracy of the assembly, while </w:t>
      </w:r>
      <w:r>
        <w:rPr>
          <w:i/>
          <w:color w:val="000000"/>
        </w:rPr>
        <w:t>k</w:t>
      </w:r>
      <w:r>
        <w:rPr>
          <w:color w:val="000000"/>
        </w:rPr>
        <w:t xml:space="preserve">-mer completeness indicates the proportion of expected </w:t>
      </w:r>
      <w:r>
        <w:rPr>
          <w:i/>
          <w:color w:val="000000"/>
        </w:rPr>
        <w:t>k</w:t>
      </w:r>
      <w:r>
        <w:rPr>
          <w:color w:val="000000"/>
        </w:rPr>
        <w:t>-</w:t>
      </w:r>
      <w:proofErr w:type="spellStart"/>
      <w:r>
        <w:rPr>
          <w:color w:val="000000"/>
        </w:rPr>
        <w:t>mers</w:t>
      </w:r>
      <w:proofErr w:type="spellEnd"/>
      <w:r>
        <w:rPr>
          <w:color w:val="000000"/>
        </w:rPr>
        <w:t xml:space="preserve"> identified in the assembly. BUSCO scores provide a measure of completeness based on benchmarking universal single-copy orthologues. </w:t>
      </w:r>
    </w:p>
    <w:p w14:paraId="000000F0" w14:textId="77777777" w:rsidR="00C514A6" w:rsidRDefault="00000000">
      <w:pPr>
        <w:pBdr>
          <w:top w:val="nil"/>
          <w:left w:val="nil"/>
          <w:bottom w:val="nil"/>
          <w:right w:val="nil"/>
          <w:between w:val="nil"/>
        </w:pBdr>
        <w:spacing w:before="40" w:after="240"/>
        <w:rPr>
          <w:color w:val="000000"/>
        </w:rPr>
      </w:pPr>
      <w:r>
        <w:rPr>
          <w:color w:val="000000"/>
        </w:rPr>
        <w:lastRenderedPageBreak/>
        <w:t xml:space="preserve">For haplotype 1, the QV is 64.3; for haplotype 2, 64.5. Combining both haplotypes yields a QV of 64.4 (less than 1 error per million bases). The </w:t>
      </w:r>
      <w:r>
        <w:rPr>
          <w:i/>
          <w:color w:val="000000"/>
        </w:rPr>
        <w:t>k</w:t>
      </w:r>
      <w:r>
        <w:rPr>
          <w:color w:val="000000"/>
        </w:rPr>
        <w:t xml:space="preserve">-mer </w:t>
      </w:r>
      <w:r>
        <w:t>completeness</w:t>
      </w:r>
      <w:r>
        <w:rPr>
          <w:color w:val="000000"/>
        </w:rPr>
        <w:t xml:space="preserve"> is 77.49% for haplotype 1 and 73.39% for haplotype 2; </w:t>
      </w:r>
      <w:r>
        <w:t>for the combined</w:t>
      </w:r>
      <w:r>
        <w:rPr>
          <w:color w:val="000000"/>
        </w:rPr>
        <w:t xml:space="preserve"> assembl</w:t>
      </w:r>
      <w:r>
        <w:t>ies the</w:t>
      </w:r>
      <w:r>
        <w:rPr>
          <w:color w:val="000000"/>
        </w:rPr>
        <w:t xml:space="preserve"> </w:t>
      </w:r>
      <w:r>
        <w:rPr>
          <w:i/>
        </w:rPr>
        <w:t>k</w:t>
      </w:r>
      <w:r>
        <w:t>-mer completeness is</w:t>
      </w:r>
      <w:r>
        <w:rPr>
          <w:color w:val="000000"/>
        </w:rPr>
        <w:t xml:space="preserve"> 99.65%. Figure 3 shows the frequency distribution of </w:t>
      </w:r>
      <w:r>
        <w:rPr>
          <w:i/>
          <w:color w:val="000000"/>
        </w:rPr>
        <w:t>k-</w:t>
      </w:r>
      <w:proofErr w:type="spellStart"/>
      <w:r>
        <w:rPr>
          <w:color w:val="000000"/>
        </w:rPr>
        <w:t>mers</w:t>
      </w:r>
      <w:proofErr w:type="spellEnd"/>
      <w:r>
        <w:rPr>
          <w:color w:val="000000"/>
        </w:rPr>
        <w:t xml:space="preserve"> that are unique to each haplotype (red and blue curves) and shared between the haplotypes (green curve).</w:t>
      </w:r>
    </w:p>
    <w:p w14:paraId="000000F1" w14:textId="77777777" w:rsidR="00C514A6" w:rsidRDefault="00000000">
      <w:pPr>
        <w:pBdr>
          <w:top w:val="nil"/>
          <w:left w:val="nil"/>
          <w:bottom w:val="nil"/>
          <w:right w:val="nil"/>
          <w:between w:val="nil"/>
        </w:pBdr>
        <w:spacing w:before="40" w:after="240"/>
        <w:rPr>
          <w:color w:val="000000"/>
        </w:rPr>
      </w:pPr>
      <w:r>
        <w:rPr>
          <w:color w:val="000000"/>
        </w:rPr>
        <w:t>BUSCO 5.5.0 analysis using the lepidoptera_odb10 reference set (</w:t>
      </w:r>
      <w:r>
        <w:rPr>
          <w:i/>
          <w:color w:val="000000"/>
        </w:rPr>
        <w:t>n</w:t>
      </w:r>
      <w:r>
        <w:rPr>
          <w:color w:val="000000"/>
        </w:rPr>
        <w:t xml:space="preserve"> = 5,286) identified 98.0% of the expected gene set (single 97.6%, duplicated 0.4%) for haplotype 1, and 93.5% (single 93.3%, duplicated 0.3%) for haplotype 2. </w:t>
      </w:r>
    </w:p>
    <w:p w14:paraId="000000F2" w14:textId="77777777" w:rsidR="00C514A6" w:rsidRDefault="00C514A6">
      <w:pPr>
        <w:pBdr>
          <w:top w:val="nil"/>
          <w:left w:val="nil"/>
          <w:bottom w:val="nil"/>
          <w:right w:val="nil"/>
          <w:between w:val="nil"/>
        </w:pBdr>
        <w:spacing w:before="36" w:after="36"/>
        <w:rPr>
          <w:color w:val="000000"/>
        </w:rPr>
      </w:pPr>
    </w:p>
    <w:p w14:paraId="000000F3" w14:textId="77777777" w:rsidR="00C514A6" w:rsidRDefault="00000000">
      <w:pPr>
        <w:keepNext/>
        <w:pBdr>
          <w:top w:val="nil"/>
          <w:left w:val="nil"/>
          <w:bottom w:val="nil"/>
          <w:right w:val="nil"/>
          <w:between w:val="nil"/>
        </w:pBdr>
        <w:rPr>
          <w:color w:val="000000"/>
        </w:rPr>
      </w:pPr>
      <w:bookmarkStart w:id="60" w:name="bookmark=id.35nkun2" w:colFirst="0" w:colLast="0"/>
      <w:bookmarkEnd w:id="60"/>
      <w:r>
        <w:rPr>
          <w:noProof/>
          <w:color w:val="000000"/>
        </w:rPr>
        <w:drawing>
          <wp:inline distT="0" distB="0" distL="0" distR="0" wp14:anchorId="1015D1CD" wp14:editId="301E6FA7">
            <wp:extent cx="3554433" cy="2665825"/>
            <wp:effectExtent l="0" t="0" r="0" b="0"/>
            <wp:docPr id="16022576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3554433" cy="2665825"/>
                    </a:xfrm>
                    <a:prstGeom prst="rect">
                      <a:avLst/>
                    </a:prstGeom>
                    <a:ln/>
                  </pic:spPr>
                </pic:pic>
              </a:graphicData>
            </a:graphic>
          </wp:inline>
        </w:drawing>
      </w:r>
    </w:p>
    <w:p w14:paraId="000000F4" w14:textId="77777777" w:rsidR="00C514A6" w:rsidRDefault="00000000">
      <w:pPr>
        <w:pBdr>
          <w:top w:val="nil"/>
          <w:left w:val="nil"/>
          <w:bottom w:val="nil"/>
          <w:right w:val="nil"/>
          <w:between w:val="nil"/>
        </w:pBdr>
        <w:spacing w:before="60" w:after="240"/>
        <w:rPr>
          <w:i/>
          <w:color w:val="000000"/>
        </w:rPr>
      </w:pPr>
      <w:r>
        <w:rPr>
          <w:b/>
          <w:i/>
          <w:color w:val="000000"/>
        </w:rPr>
        <w:t xml:space="preserve">Figure 3: Evaluation of k-mer completeness using </w:t>
      </w:r>
      <w:proofErr w:type="spellStart"/>
      <w:r>
        <w:rPr>
          <w:b/>
          <w:i/>
          <w:color w:val="000000"/>
        </w:rPr>
        <w:t>MerquryFK</w:t>
      </w:r>
      <w:proofErr w:type="spellEnd"/>
      <w:r>
        <w:rPr>
          <w:i/>
          <w:color w:val="000000"/>
        </w:rPr>
        <w:t xml:space="preserve">. </w:t>
      </w:r>
      <w:bookmarkStart w:id="61" w:name="bookmark=id.1ksv4uv" w:colFirst="0" w:colLast="0"/>
      <w:bookmarkEnd w:id="61"/>
      <w:r>
        <w:rPr>
          <w:i/>
          <w:color w:val="000000"/>
        </w:rPr>
        <w:t>This plot illustrates the recovery of k‐</w:t>
      </w:r>
      <w:proofErr w:type="spellStart"/>
      <w:r>
        <w:rPr>
          <w:i/>
          <w:color w:val="000000"/>
        </w:rPr>
        <w:t>mers</w:t>
      </w:r>
      <w:proofErr w:type="spellEnd"/>
      <w:r>
        <w:rPr>
          <w:i/>
          <w:color w:val="000000"/>
        </w:rPr>
        <w:t xml:space="preserve"> from the original read data in the final assemblies. The horizontal axis shows k‐mer multiplicity, and the vertical axis shows the number of k‐</w:t>
      </w:r>
      <w:proofErr w:type="spellStart"/>
      <w:r>
        <w:rPr>
          <w:i/>
          <w:color w:val="000000"/>
        </w:rPr>
        <w:t>mers</w:t>
      </w:r>
      <w:proofErr w:type="spellEnd"/>
      <w:r>
        <w:rPr>
          <w:i/>
          <w:color w:val="000000"/>
        </w:rPr>
        <w:t>. The grey curve represents k‐</w:t>
      </w:r>
      <w:proofErr w:type="spellStart"/>
      <w:r>
        <w:rPr>
          <w:i/>
          <w:color w:val="000000"/>
        </w:rPr>
        <w:t>mers</w:t>
      </w:r>
      <w:proofErr w:type="spellEnd"/>
      <w:r>
        <w:rPr>
          <w:i/>
          <w:color w:val="000000"/>
        </w:rPr>
        <w:t xml:space="preserve"> that appear in the reads but are not assembled. The green curve corresponds to k‐</w:t>
      </w:r>
      <w:proofErr w:type="spellStart"/>
      <w:r>
        <w:rPr>
          <w:i/>
          <w:color w:val="000000"/>
        </w:rPr>
        <w:t>mers</w:t>
      </w:r>
      <w:proofErr w:type="spellEnd"/>
      <w:r>
        <w:rPr>
          <w:i/>
          <w:color w:val="000000"/>
        </w:rPr>
        <w:t xml:space="preserve"> shared by both assemblies (the homozygous peak), and the red and blue curves show k‐</w:t>
      </w:r>
      <w:proofErr w:type="spellStart"/>
      <w:r>
        <w:rPr>
          <w:i/>
          <w:color w:val="000000"/>
        </w:rPr>
        <w:t>mers</w:t>
      </w:r>
      <w:proofErr w:type="spellEnd"/>
      <w:r>
        <w:rPr>
          <w:i/>
          <w:color w:val="000000"/>
        </w:rPr>
        <w:t xml:space="preserve"> found only in haplotype 1 or haplotype 2, respectively (the heterozygous </w:t>
      </w:r>
      <w:sdt>
        <w:sdtPr>
          <w:tag w:val="goog_rdk_28"/>
          <w:id w:val="-1069889976"/>
        </w:sdtPr>
        <w:sdtContent>
          <w:commentRangeStart w:id="62"/>
        </w:sdtContent>
      </w:sdt>
      <w:sdt>
        <w:sdtPr>
          <w:tag w:val="goog_rdk_29"/>
          <w:id w:val="514658666"/>
        </w:sdtPr>
        <w:sdtContent>
          <w:commentRangeStart w:id="63"/>
        </w:sdtContent>
      </w:sdt>
      <w:sdt>
        <w:sdtPr>
          <w:tag w:val="goog_rdk_30"/>
          <w:id w:val="1414282666"/>
        </w:sdtPr>
        <w:sdtContent>
          <w:commentRangeStart w:id="64"/>
        </w:sdtContent>
      </w:sdt>
      <w:sdt>
        <w:sdtPr>
          <w:tag w:val="goog_rdk_31"/>
          <w:id w:val="-144594743"/>
        </w:sdtPr>
        <w:sdtContent>
          <w:commentRangeStart w:id="65"/>
        </w:sdtContent>
      </w:sdt>
      <w:sdt>
        <w:sdtPr>
          <w:tag w:val="goog_rdk_32"/>
          <w:id w:val="-1970273450"/>
        </w:sdtPr>
        <w:sdtContent>
          <w:commentRangeStart w:id="66"/>
        </w:sdtContent>
      </w:sdt>
      <w:sdt>
        <w:sdtPr>
          <w:tag w:val="goog_rdk_33"/>
          <w:id w:val="934012062"/>
        </w:sdtPr>
        <w:sdtContent>
          <w:commentRangeStart w:id="67"/>
        </w:sdtContent>
      </w:sdt>
      <w:sdt>
        <w:sdtPr>
          <w:tag w:val="goog_rdk_34"/>
          <w:id w:val="-500814136"/>
        </w:sdtPr>
        <w:sdtContent>
          <w:commentRangeStart w:id="68"/>
        </w:sdtContent>
      </w:sdt>
      <w:r>
        <w:rPr>
          <w:i/>
          <w:color w:val="000000"/>
        </w:rPr>
        <w:t>peaks</w:t>
      </w:r>
      <w:commentRangeEnd w:id="62"/>
      <w:r>
        <w:commentReference w:id="62"/>
      </w:r>
      <w:commentRangeEnd w:id="63"/>
      <w:r>
        <w:commentReference w:id="63"/>
      </w:r>
      <w:commentRangeEnd w:id="64"/>
      <w:r>
        <w:commentReference w:id="64"/>
      </w:r>
      <w:commentRangeEnd w:id="65"/>
      <w:r>
        <w:commentReference w:id="65"/>
      </w:r>
      <w:commentRangeEnd w:id="66"/>
      <w:r>
        <w:commentReference w:id="66"/>
      </w:r>
      <w:commentRangeEnd w:id="67"/>
      <w:r>
        <w:commentReference w:id="67"/>
      </w:r>
      <w:commentRangeEnd w:id="68"/>
      <w:r>
        <w:commentReference w:id="68"/>
      </w:r>
      <w:r>
        <w:rPr>
          <w:i/>
          <w:color w:val="000000"/>
        </w:rPr>
        <w:t>).</w:t>
      </w:r>
    </w:p>
    <w:p w14:paraId="000000F5" w14:textId="77777777" w:rsidR="00C514A6" w:rsidRDefault="00C514A6">
      <w:pPr>
        <w:pBdr>
          <w:top w:val="nil"/>
          <w:left w:val="nil"/>
          <w:bottom w:val="nil"/>
          <w:right w:val="nil"/>
          <w:between w:val="nil"/>
        </w:pBdr>
        <w:spacing w:line="276" w:lineRule="auto"/>
        <w:rPr>
          <w:color w:val="000000"/>
        </w:rPr>
      </w:pPr>
    </w:p>
    <w:p w14:paraId="000000F6" w14:textId="77777777" w:rsidR="00C514A6" w:rsidRDefault="00000000">
      <w:pPr>
        <w:pBdr>
          <w:top w:val="nil"/>
          <w:left w:val="nil"/>
          <w:bottom w:val="nil"/>
          <w:right w:val="nil"/>
          <w:between w:val="nil"/>
        </w:pBdr>
        <w:spacing w:before="40" w:after="240"/>
        <w:rPr>
          <w:color w:val="000000"/>
        </w:rPr>
      </w:pPr>
      <w:r>
        <w:rPr>
          <w:color w:val="000000"/>
        </w:rPr>
        <w:t xml:space="preserve">The snail plot in Figure </w:t>
      </w:r>
      <w:hyperlink w:anchor="bookmark=id.44sinio">
        <w:r>
          <w:rPr>
            <w:color w:val="156082"/>
          </w:rPr>
          <w:t>3</w:t>
        </w:r>
      </w:hyperlink>
      <w:r>
        <w:rPr>
          <w:color w:val="156082"/>
        </w:rPr>
        <w:t xml:space="preserve"> </w:t>
      </w:r>
      <w:r>
        <w:rPr>
          <w:color w:val="000000"/>
        </w:rPr>
        <w:t xml:space="preserve">provides a scaffold-level overview of the assembly. Scaffolds are arranged by length around the circumference, with arcs highlighting the largest scaffold and the N50 and N90 lengths. The plot also displays GC, AT, and N content across scaffold bins, as well as a cumulative count of scaffolds in the </w:t>
      </w:r>
      <w:proofErr w:type="spellStart"/>
      <w:r>
        <w:rPr>
          <w:color w:val="000000"/>
        </w:rPr>
        <w:t>centre</w:t>
      </w:r>
      <w:proofErr w:type="spellEnd"/>
      <w:r>
        <w:rPr>
          <w:color w:val="000000"/>
        </w:rPr>
        <w:t xml:space="preserve">. The blob plot in Figure </w:t>
      </w:r>
      <w:hyperlink w:anchor="bookmark=id.2jxsxqh">
        <w:r>
          <w:rPr>
            <w:color w:val="156082"/>
          </w:rPr>
          <w:t>4</w:t>
        </w:r>
      </w:hyperlink>
      <w:r>
        <w:rPr>
          <w:color w:val="000000"/>
        </w:rPr>
        <w:t xml:space="preserve"> </w:t>
      </w:r>
      <w:proofErr w:type="spellStart"/>
      <w:r>
        <w:rPr>
          <w:color w:val="000000"/>
        </w:rPr>
        <w:t>visualises</w:t>
      </w:r>
      <w:proofErr w:type="spellEnd"/>
      <w:r>
        <w:rPr>
          <w:color w:val="000000"/>
        </w:rPr>
        <w:t xml:space="preserve"> GC content on the horizontal axis and coverage on the vertical axis, with each point representing a scaffold sized by length. </w:t>
      </w:r>
    </w:p>
    <w:p w14:paraId="000000F7" w14:textId="77777777" w:rsidR="00C514A6" w:rsidRDefault="00C514A6">
      <w:pPr>
        <w:pBdr>
          <w:top w:val="nil"/>
          <w:left w:val="nil"/>
          <w:bottom w:val="nil"/>
          <w:right w:val="nil"/>
          <w:between w:val="nil"/>
        </w:pBdr>
        <w:spacing w:line="276" w:lineRule="auto"/>
        <w:rPr>
          <w:color w:val="000000"/>
        </w:rPr>
      </w:pPr>
    </w:p>
    <w:p w14:paraId="000000F8" w14:textId="77777777" w:rsidR="00C514A6" w:rsidRDefault="00000000">
      <w:pPr>
        <w:keepNext/>
        <w:pBdr>
          <w:top w:val="nil"/>
          <w:left w:val="nil"/>
          <w:bottom w:val="nil"/>
          <w:right w:val="nil"/>
          <w:between w:val="nil"/>
        </w:pBdr>
        <w:rPr>
          <w:color w:val="000000"/>
        </w:rPr>
      </w:pPr>
      <w:bookmarkStart w:id="69" w:name="bookmark=id.44sinio" w:colFirst="0" w:colLast="0"/>
      <w:bookmarkEnd w:id="69"/>
      <w:r>
        <w:rPr>
          <w:noProof/>
          <w:color w:val="000000"/>
        </w:rPr>
        <w:lastRenderedPageBreak/>
        <w:drawing>
          <wp:inline distT="0" distB="0" distL="0" distR="0" wp14:anchorId="1AAE2CC4" wp14:editId="26F81F8A">
            <wp:extent cx="4040192" cy="3916534"/>
            <wp:effectExtent l="0" t="0" r="0" b="0"/>
            <wp:docPr id="1602257687" name="image2.png" descr="Figure 3: Genome assembly of Zygaena carniolica, ilZygCarn1.hap1.1: metrics. The BlobToolKit snail plot provides an overview of assembly metrics and BUSCO gene completeness. The circumference represents the length of the whole genome sequence, and the main plot is divided into 1,000 bins around the circumference. The outermost blue tracks display the distribution of GC, AT, and N percentages across the bins. Scaffolds are arranged clockwise from longest to shortest and are depicted in dark grey. The longest scaffold is indicated by the red arc, and the deeper orange and pale orange arcs represent the N50 and N90 lengths. A light grey spiral at the centre shows the cumulative scaffold count on a logarithmic scale. A summary of complete, fragmented, duplicated, and missing BUSCO genes in the set is presented at the top right. An interactive version of this figure can be accessed on the BlobToolKit viewer."/>
            <wp:cNvGraphicFramePr/>
            <a:graphic xmlns:a="http://schemas.openxmlformats.org/drawingml/2006/main">
              <a:graphicData uri="http://schemas.openxmlformats.org/drawingml/2006/picture">
                <pic:pic xmlns:pic="http://schemas.openxmlformats.org/drawingml/2006/picture">
                  <pic:nvPicPr>
                    <pic:cNvPr id="0" name="image2.png" descr="Figure 3: Genome assembly of Zygaena carniolica, ilZygCarn1.hap1.1: metrics. The BlobToolKit snail plot provides an overview of assembly metrics and BUSCO gene completeness. The circumference represents the length of the whole genome sequence, and the main plot is divided into 1,000 bins around the circumference. The outermost blue tracks display the distribution of GC, AT, and N percentages across the bins. Scaffolds are arranged clockwise from longest to shortest and are depicted in dark grey. The longest scaffold is indicated by the red arc, and the deeper orange and pale orange arcs represent the N50 and N90 lengths. A light grey spiral at the centre shows the cumulative scaffold count on a logarithmic scale. A summary of complete, fragmented, duplicated, and missing BUSCO genes in the set is presented at the top right. An interactive version of this figure can be accessed on the BlobToolKit viewer."/>
                    <pic:cNvPicPr preferRelativeResize="0"/>
                  </pic:nvPicPr>
                  <pic:blipFill>
                    <a:blip r:embed="rId29"/>
                    <a:srcRect/>
                    <a:stretch>
                      <a:fillRect/>
                    </a:stretch>
                  </pic:blipFill>
                  <pic:spPr>
                    <a:xfrm>
                      <a:off x="0" y="0"/>
                      <a:ext cx="4040192" cy="3916534"/>
                    </a:xfrm>
                    <a:prstGeom prst="rect">
                      <a:avLst/>
                    </a:prstGeom>
                    <a:ln/>
                  </pic:spPr>
                </pic:pic>
              </a:graphicData>
            </a:graphic>
          </wp:inline>
        </w:drawing>
      </w:r>
    </w:p>
    <w:p w14:paraId="000000F9" w14:textId="77777777" w:rsidR="00C514A6" w:rsidRDefault="00000000">
      <w:pPr>
        <w:pBdr>
          <w:top w:val="nil"/>
          <w:left w:val="nil"/>
          <w:bottom w:val="nil"/>
          <w:right w:val="nil"/>
          <w:between w:val="nil"/>
        </w:pBdr>
        <w:spacing w:before="60" w:after="240"/>
        <w:rPr>
          <w:i/>
          <w:color w:val="000000"/>
        </w:rPr>
      </w:pPr>
      <w:r>
        <w:rPr>
          <w:b/>
          <w:i/>
          <w:color w:val="000000"/>
        </w:rPr>
        <w:t xml:space="preserve">Figure 3: Genome assembly of </w:t>
      </w:r>
      <w:proofErr w:type="spellStart"/>
      <w:r>
        <w:rPr>
          <w:b/>
          <w:i/>
          <w:color w:val="000000"/>
        </w:rPr>
        <w:t>Zygaena</w:t>
      </w:r>
      <w:proofErr w:type="spellEnd"/>
      <w:r>
        <w:rPr>
          <w:b/>
          <w:i/>
          <w:color w:val="000000"/>
        </w:rPr>
        <w:t xml:space="preserve"> </w:t>
      </w:r>
      <w:proofErr w:type="spellStart"/>
      <w:r>
        <w:rPr>
          <w:b/>
          <w:i/>
          <w:color w:val="000000"/>
        </w:rPr>
        <w:t>carniolica</w:t>
      </w:r>
      <w:proofErr w:type="spellEnd"/>
      <w:r>
        <w:rPr>
          <w:b/>
          <w:i/>
          <w:color w:val="000000"/>
        </w:rPr>
        <w:t>, ilZygCarn1.hap1.1: metrics.</w:t>
      </w:r>
      <w:r>
        <w:rPr>
          <w:i/>
          <w:color w:val="000000"/>
        </w:rPr>
        <w:t xml:space="preserve"> The BlobToolKit snail plot provides an overview of assembly metrics and BUSCO gene completeness. The circumference represents the length of the whole genome sequence, and the main plot is divided into 1,000 bins around the circumference. The outermost blue tracks display the distribution of GC, AT, and N percentages across the bins. Scaffolds are arranged clockwise from longest to shortest and are depicted in dark grey. The longest scaffold is indicated by the red arc, and the deeper orange and pale orange arcs represent the N50 and N90 lengths. A light grey spiral at the </w:t>
      </w:r>
      <w:proofErr w:type="spellStart"/>
      <w:r>
        <w:rPr>
          <w:i/>
          <w:color w:val="000000"/>
        </w:rPr>
        <w:t>centre</w:t>
      </w:r>
      <w:proofErr w:type="spellEnd"/>
      <w:r>
        <w:rPr>
          <w:i/>
          <w:color w:val="000000"/>
        </w:rPr>
        <w:t xml:space="preserve"> shows the cumulative scaffold count on a logarithmic scale. A summary of complete, fragmented, duplicated, and missing BUSCO genes in the set is presented at the top right. An interactive version of this figure can be accessed on the </w:t>
      </w:r>
      <w:hyperlink r:id="rId30">
        <w:r>
          <w:rPr>
            <w:i/>
            <w:color w:val="156082"/>
          </w:rPr>
          <w:t>BlobToolKit viewer</w:t>
        </w:r>
      </w:hyperlink>
      <w:r>
        <w:rPr>
          <w:i/>
          <w:color w:val="000000"/>
        </w:rPr>
        <w:t>.</w:t>
      </w:r>
    </w:p>
    <w:bookmarkStart w:id="70" w:name="bookmark=id.2jxsxqh" w:colFirst="0" w:colLast="0"/>
    <w:bookmarkEnd w:id="70"/>
    <w:p w14:paraId="000000FA" w14:textId="77777777" w:rsidR="00C514A6" w:rsidRDefault="00000000">
      <w:pPr>
        <w:keepNext/>
        <w:pBdr>
          <w:top w:val="nil"/>
          <w:left w:val="nil"/>
          <w:bottom w:val="nil"/>
          <w:right w:val="nil"/>
          <w:between w:val="nil"/>
        </w:pBdr>
        <w:rPr>
          <w:color w:val="000000"/>
        </w:rPr>
      </w:pPr>
      <w:sdt>
        <w:sdtPr>
          <w:tag w:val="goog_rdk_35"/>
          <w:id w:val="-1294202465"/>
        </w:sdtPr>
        <w:sdtContent>
          <w:commentRangeStart w:id="71"/>
        </w:sdtContent>
      </w:sdt>
      <w:r>
        <w:rPr>
          <w:noProof/>
          <w:color w:val="000000"/>
        </w:rPr>
        <w:drawing>
          <wp:inline distT="0" distB="0" distL="0" distR="0" wp14:anchorId="17DEBDCA" wp14:editId="57239AE4">
            <wp:extent cx="4009442" cy="3998517"/>
            <wp:effectExtent l="0" t="0" r="0" b="0"/>
            <wp:docPr id="1602257686" name="image4.png" descr="Figure 4: Genome assembly of Zygaena carniolica, ilZygCarn1.hap1.1: BlobToolKit GC-coverage plot. Blob plot showing sequence coverage (vertical axis) and GC content (horizontal axis). The circles represent scaffolds, with the size proportional to scaffold length and the colour representing phylum membership. The histograms along the axes display the total length of sequences distributed across different levels of coverage and GC content. An interactive version of this figure is available on the BlobToolKit viewer."/>
            <wp:cNvGraphicFramePr/>
            <a:graphic xmlns:a="http://schemas.openxmlformats.org/drawingml/2006/main">
              <a:graphicData uri="http://schemas.openxmlformats.org/drawingml/2006/picture">
                <pic:pic xmlns:pic="http://schemas.openxmlformats.org/drawingml/2006/picture">
                  <pic:nvPicPr>
                    <pic:cNvPr id="0" name="image4.png" descr="Figure 4: Genome assembly of Zygaena carniolica, ilZygCarn1.hap1.1: BlobToolKit GC-coverage plot. Blob plot showing sequence coverage (vertical axis) and GC content (horizontal axis). The circles represent scaffolds, with the size proportional to scaffold length and the colour representing phylum membership. The histograms along the axes display the total length of sequences distributed across different levels of coverage and GC content. An interactive version of this figure is available on the BlobToolKit viewer."/>
                    <pic:cNvPicPr preferRelativeResize="0"/>
                  </pic:nvPicPr>
                  <pic:blipFill>
                    <a:blip r:embed="rId31"/>
                    <a:srcRect/>
                    <a:stretch>
                      <a:fillRect/>
                    </a:stretch>
                  </pic:blipFill>
                  <pic:spPr>
                    <a:xfrm>
                      <a:off x="0" y="0"/>
                      <a:ext cx="4009442" cy="3998517"/>
                    </a:xfrm>
                    <a:prstGeom prst="rect">
                      <a:avLst/>
                    </a:prstGeom>
                    <a:ln/>
                  </pic:spPr>
                </pic:pic>
              </a:graphicData>
            </a:graphic>
          </wp:inline>
        </w:drawing>
      </w:r>
      <w:commentRangeEnd w:id="71"/>
      <w:r>
        <w:commentReference w:id="71"/>
      </w:r>
    </w:p>
    <w:p w14:paraId="000000FB" w14:textId="77777777" w:rsidR="00C514A6" w:rsidRDefault="00000000">
      <w:pPr>
        <w:pBdr>
          <w:top w:val="nil"/>
          <w:left w:val="nil"/>
          <w:bottom w:val="nil"/>
          <w:right w:val="nil"/>
          <w:between w:val="nil"/>
        </w:pBdr>
        <w:spacing w:before="60" w:after="240"/>
        <w:rPr>
          <w:i/>
          <w:color w:val="000000"/>
        </w:rPr>
      </w:pPr>
      <w:sdt>
        <w:sdtPr>
          <w:tag w:val="goog_rdk_36"/>
          <w:id w:val="-297064811"/>
        </w:sdtPr>
        <w:sdtContent>
          <w:commentRangeStart w:id="72"/>
        </w:sdtContent>
      </w:sdt>
      <w:sdt>
        <w:sdtPr>
          <w:tag w:val="goog_rdk_37"/>
          <w:id w:val="1921064657"/>
        </w:sdtPr>
        <w:sdtContent>
          <w:commentRangeStart w:id="73"/>
        </w:sdtContent>
      </w:sdt>
      <w:sdt>
        <w:sdtPr>
          <w:tag w:val="goog_rdk_38"/>
          <w:id w:val="2037923716"/>
        </w:sdtPr>
        <w:sdtContent>
          <w:commentRangeStart w:id="74"/>
        </w:sdtContent>
      </w:sdt>
      <w:sdt>
        <w:sdtPr>
          <w:tag w:val="goog_rdk_39"/>
          <w:id w:val="232977144"/>
        </w:sdtPr>
        <w:sdtContent>
          <w:commentRangeStart w:id="75"/>
        </w:sdtContent>
      </w:sdt>
      <w:sdt>
        <w:sdtPr>
          <w:tag w:val="goog_rdk_40"/>
          <w:id w:val="1891145827"/>
        </w:sdtPr>
        <w:sdtContent>
          <w:commentRangeStart w:id="76"/>
        </w:sdtContent>
      </w:sdt>
      <w:sdt>
        <w:sdtPr>
          <w:tag w:val="goog_rdk_41"/>
          <w:id w:val="2136825061"/>
        </w:sdtPr>
        <w:sdtContent>
          <w:commentRangeStart w:id="77"/>
        </w:sdtContent>
      </w:sdt>
      <w:sdt>
        <w:sdtPr>
          <w:tag w:val="goog_rdk_42"/>
          <w:id w:val="87130205"/>
        </w:sdtPr>
        <w:sdtContent>
          <w:commentRangeStart w:id="78"/>
        </w:sdtContent>
      </w:sdt>
      <w:r>
        <w:rPr>
          <w:b/>
          <w:i/>
          <w:color w:val="000000"/>
        </w:rPr>
        <w:t xml:space="preserve">Figure 4: Genome assembly of </w:t>
      </w:r>
      <w:proofErr w:type="spellStart"/>
      <w:r>
        <w:rPr>
          <w:b/>
          <w:i/>
          <w:color w:val="000000"/>
        </w:rPr>
        <w:t>Zygaena</w:t>
      </w:r>
      <w:proofErr w:type="spellEnd"/>
      <w:r>
        <w:rPr>
          <w:b/>
          <w:i/>
          <w:color w:val="000000"/>
        </w:rPr>
        <w:t xml:space="preserve"> </w:t>
      </w:r>
      <w:proofErr w:type="spellStart"/>
      <w:r>
        <w:rPr>
          <w:b/>
          <w:i/>
          <w:color w:val="000000"/>
        </w:rPr>
        <w:t>carniolica</w:t>
      </w:r>
      <w:proofErr w:type="spellEnd"/>
      <w:r>
        <w:rPr>
          <w:b/>
          <w:i/>
          <w:color w:val="000000"/>
        </w:rPr>
        <w:t>, ilZygCarn1.hap1.1</w:t>
      </w:r>
      <w:r>
        <w:rPr>
          <w:i/>
          <w:color w:val="000000"/>
        </w:rPr>
        <w:t xml:space="preserve">: BlobToolKit GC-coverage plot. Blob plot showing sequence coverage (vertical axis) and GC content (horizontal axis). The circles represent scaffolds, with the size proportional to scaffold length and the </w:t>
      </w:r>
      <w:proofErr w:type="spellStart"/>
      <w:r>
        <w:rPr>
          <w:i/>
          <w:color w:val="000000"/>
        </w:rPr>
        <w:t>colour</w:t>
      </w:r>
      <w:proofErr w:type="spellEnd"/>
      <w:r>
        <w:rPr>
          <w:i/>
          <w:color w:val="000000"/>
        </w:rPr>
        <w:t xml:space="preserve"> representing phylum membership. The histograms along the axes display the total length of sequences distributed across different levels of coverage and GC content. An interactive version of this figure is available on the </w:t>
      </w:r>
      <w:commentRangeEnd w:id="72"/>
      <w:r>
        <w:commentReference w:id="72"/>
      </w:r>
      <w:commentRangeEnd w:id="73"/>
      <w:r>
        <w:commentReference w:id="73"/>
      </w:r>
      <w:commentRangeEnd w:id="74"/>
      <w:r>
        <w:commentReference w:id="74"/>
      </w:r>
      <w:commentRangeEnd w:id="75"/>
      <w:r>
        <w:commentReference w:id="75"/>
      </w:r>
      <w:commentRangeEnd w:id="76"/>
      <w:r>
        <w:commentReference w:id="76"/>
      </w:r>
      <w:commentRangeEnd w:id="77"/>
      <w:r>
        <w:commentReference w:id="77"/>
      </w:r>
      <w:commentRangeEnd w:id="78"/>
      <w:r>
        <w:commentReference w:id="78"/>
      </w:r>
      <w:hyperlink r:id="rId32">
        <w:r>
          <w:rPr>
            <w:i/>
            <w:color w:val="156082"/>
          </w:rPr>
          <w:t>BlobToolKit viewer</w:t>
        </w:r>
      </w:hyperlink>
      <w:r>
        <w:rPr>
          <w:i/>
          <w:color w:val="000000"/>
        </w:rPr>
        <w:t>.</w:t>
      </w:r>
    </w:p>
    <w:p w14:paraId="000000FC" w14:textId="77777777" w:rsidR="00C514A6" w:rsidRDefault="00C514A6">
      <w:pPr>
        <w:pBdr>
          <w:top w:val="nil"/>
          <w:left w:val="nil"/>
          <w:bottom w:val="nil"/>
          <w:right w:val="nil"/>
          <w:between w:val="nil"/>
        </w:pBdr>
        <w:spacing w:before="40" w:after="240"/>
        <w:rPr>
          <w:i/>
          <w:color w:val="000000"/>
        </w:rPr>
      </w:pPr>
    </w:p>
    <w:p w14:paraId="000000FD" w14:textId="77777777" w:rsidR="00C514A6" w:rsidRDefault="00000000">
      <w:pPr>
        <w:pStyle w:val="Heading3"/>
        <w:spacing w:before="200" w:line="360" w:lineRule="auto"/>
        <w:jc w:val="both"/>
      </w:pPr>
      <w:bookmarkStart w:id="79" w:name="_heading=h.taflmvbkvbyq" w:colFirst="0" w:colLast="0"/>
      <w:bookmarkEnd w:id="79"/>
      <w:r>
        <w:rPr>
          <w:rFonts w:ascii="Arial" w:eastAsia="Arial" w:hAnsi="Arial" w:cs="Arial"/>
          <w:noProof/>
          <w:color w:val="000000"/>
          <w:sz w:val="24"/>
          <w:szCs w:val="24"/>
        </w:rPr>
        <w:lastRenderedPageBreak/>
        <w:drawing>
          <wp:inline distT="114300" distB="114300" distL="114300" distR="114300" wp14:anchorId="0BF9F2A0" wp14:editId="0EDD96C8">
            <wp:extent cx="5612130" cy="2425700"/>
            <wp:effectExtent l="0" t="0" r="0" b="0"/>
            <wp:docPr id="16022576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612130" cy="2425700"/>
                    </a:xfrm>
                    <a:prstGeom prst="rect">
                      <a:avLst/>
                    </a:prstGeom>
                    <a:ln/>
                  </pic:spPr>
                </pic:pic>
              </a:graphicData>
            </a:graphic>
          </wp:inline>
        </w:drawing>
      </w:r>
    </w:p>
    <w:p w14:paraId="000000FE" w14:textId="77777777" w:rsidR="00C514A6" w:rsidRDefault="00000000">
      <w:pPr>
        <w:pBdr>
          <w:top w:val="nil"/>
          <w:left w:val="nil"/>
          <w:bottom w:val="nil"/>
          <w:right w:val="nil"/>
          <w:between w:val="nil"/>
        </w:pBdr>
        <w:spacing w:before="40" w:after="240"/>
        <w:rPr>
          <w:color w:val="000000"/>
        </w:rPr>
      </w:pPr>
      <w:sdt>
        <w:sdtPr>
          <w:tag w:val="goog_rdk_43"/>
          <w:id w:val="-1532949499"/>
        </w:sdtPr>
        <w:sdtContent>
          <w:commentRangeStart w:id="80"/>
        </w:sdtContent>
      </w:sdt>
      <w:r>
        <w:rPr>
          <w:color w:val="000000"/>
        </w:rPr>
        <w:t xml:space="preserve">Table </w:t>
      </w:r>
      <w:hyperlink w:anchor="bookmark=id.z337ya">
        <w:r>
          <w:rPr>
            <w:color w:val="156082"/>
          </w:rPr>
          <w:t>4</w:t>
        </w:r>
      </w:hyperlink>
      <w:r>
        <w:rPr>
          <w:color w:val="000000"/>
        </w:rPr>
        <w:t xml:space="preserve"> shows the assembly metric benchmarks adapted from Rhie </w:t>
      </w:r>
      <w:r>
        <w:rPr>
          <w:i/>
          <w:color w:val="000000"/>
        </w:rPr>
        <w:t>et al.</w:t>
      </w:r>
      <w:r>
        <w:rPr>
          <w:color w:val="000000"/>
        </w:rPr>
        <w:t xml:space="preserve"> (</w:t>
      </w:r>
      <w:hyperlink w:anchor="bookmark=id.3q5sasy">
        <w:r>
          <w:rPr>
            <w:color w:val="156082"/>
          </w:rPr>
          <w:t>2021</w:t>
        </w:r>
      </w:hyperlink>
      <w:r>
        <w:rPr>
          <w:color w:val="000000"/>
        </w:rPr>
        <w:t xml:space="preserve">) and the Earth </w:t>
      </w:r>
      <w:proofErr w:type="spellStart"/>
      <w:r>
        <w:rPr>
          <w:color w:val="000000"/>
        </w:rPr>
        <w:t>BioGenome</w:t>
      </w:r>
      <w:proofErr w:type="spellEnd"/>
      <w:r>
        <w:rPr>
          <w:color w:val="000000"/>
        </w:rPr>
        <w:t xml:space="preserve"> Project Report on Assembly Standards </w:t>
      </w:r>
      <w:hyperlink r:id="rId34">
        <w:r>
          <w:rPr>
            <w:color w:val="156082"/>
          </w:rPr>
          <w:t>September 2024</w:t>
        </w:r>
      </w:hyperlink>
      <w:r>
        <w:rPr>
          <w:color w:val="000000"/>
        </w:rPr>
        <w:t xml:space="preserve"> for the chromosome-level assembly haplotype 1.</w:t>
      </w:r>
      <w:commentRangeEnd w:id="80"/>
      <w:r>
        <w:commentReference w:id="80"/>
      </w:r>
    </w:p>
    <w:p w14:paraId="000000FF" w14:textId="77777777" w:rsidR="00C514A6" w:rsidRDefault="00000000">
      <w:pPr>
        <w:pBdr>
          <w:top w:val="nil"/>
          <w:left w:val="nil"/>
          <w:bottom w:val="nil"/>
          <w:right w:val="nil"/>
          <w:between w:val="nil"/>
        </w:pBdr>
        <w:spacing w:before="40" w:after="240"/>
        <w:rPr>
          <w:color w:val="000000"/>
        </w:rPr>
      </w:pPr>
      <w:r>
        <w:rPr>
          <w:color w:val="000000"/>
        </w:rPr>
        <w:t xml:space="preserve">In Table 4, the notation </w:t>
      </w:r>
      <w:sdt>
        <w:sdtPr>
          <w:tag w:val="goog_rdk_44"/>
          <w:id w:val="133309346"/>
        </w:sdtPr>
        <w:sdtContent>
          <w:del w:id="81" w:author="Karen Houliston" w:date="2025-02-14T13:40:00Z">
            <w:r>
              <w:rPr>
                <w:color w:val="000000"/>
              </w:rPr>
              <w:delText>“</w:delText>
            </w:r>
          </w:del>
        </w:sdtContent>
      </w:sdt>
      <w:r>
        <w:rPr>
          <w:b/>
          <w:color w:val="000000"/>
        </w:rPr>
        <w:t>6.C.Q64</w:t>
      </w:r>
      <w:sdt>
        <w:sdtPr>
          <w:tag w:val="goog_rdk_45"/>
          <w:id w:val="1464230672"/>
        </w:sdtPr>
        <w:sdtContent>
          <w:ins w:id="82" w:author="Karen Houliston" w:date="2025-02-14T13:40:00Z">
            <w:r>
              <w:rPr>
                <w:color w:val="000000"/>
              </w:rPr>
              <w:t xml:space="preserve"> </w:t>
            </w:r>
          </w:ins>
        </w:sdtContent>
      </w:sdt>
      <w:sdt>
        <w:sdtPr>
          <w:tag w:val="goog_rdk_46"/>
          <w:id w:val="-959880650"/>
        </w:sdtPr>
        <w:sdtContent>
          <w:del w:id="83" w:author="Karen Houliston" w:date="2025-02-14T13:40:00Z">
            <w:r>
              <w:rPr>
                <w:color w:val="000000"/>
              </w:rPr>
              <w:delText xml:space="preserve">” </w:delText>
            </w:r>
          </w:del>
        </w:sdtContent>
      </w:sdt>
      <w:r>
        <w:rPr>
          <w:color w:val="000000"/>
        </w:rPr>
        <w:t xml:space="preserve">indicates a contig N50 of around 6 Mb, chromosome-level assembly (“C”), and a QV of approximately 64. These values </w:t>
      </w:r>
      <w:r>
        <w:t xml:space="preserve">exceed the minimum reference standard of 6.C.Q40 </w:t>
      </w:r>
      <w:r>
        <w:rPr>
          <w:color w:val="000000"/>
        </w:rPr>
        <w:t xml:space="preserve">recommended </w:t>
      </w:r>
      <w:r>
        <w:t xml:space="preserve">by </w:t>
      </w:r>
      <w:r>
        <w:rPr>
          <w:color w:val="000000"/>
        </w:rPr>
        <w:t xml:space="preserve">the </w:t>
      </w:r>
      <w:hyperlink r:id="rId35">
        <w:r>
          <w:rPr>
            <w:color w:val="1155CC"/>
            <w:u w:val="single"/>
          </w:rPr>
          <w:t xml:space="preserve">Earth </w:t>
        </w:r>
        <w:proofErr w:type="spellStart"/>
        <w:r>
          <w:rPr>
            <w:color w:val="1155CC"/>
            <w:u w:val="single"/>
          </w:rPr>
          <w:t>BioGenome</w:t>
        </w:r>
        <w:proofErr w:type="spellEnd"/>
        <w:r>
          <w:rPr>
            <w:color w:val="1155CC"/>
            <w:u w:val="single"/>
          </w:rPr>
          <w:t xml:space="preserve"> Project</w:t>
        </w:r>
      </w:hyperlink>
      <w:r>
        <w:rPr>
          <w:color w:val="000000"/>
        </w:rPr>
        <w:t>.</w:t>
      </w:r>
    </w:p>
    <w:bookmarkStart w:id="84" w:name="bookmark=id.z337ya" w:colFirst="0" w:colLast="0"/>
    <w:bookmarkEnd w:id="84"/>
    <w:p w14:paraId="00000100" w14:textId="1281B944" w:rsidR="00C514A6" w:rsidRDefault="00000000">
      <w:pPr>
        <w:keepNext/>
        <w:pBdr>
          <w:top w:val="nil"/>
          <w:left w:val="nil"/>
          <w:bottom w:val="nil"/>
          <w:right w:val="nil"/>
          <w:between w:val="nil"/>
        </w:pBdr>
        <w:spacing w:before="240" w:after="120"/>
        <w:rPr>
          <w:i/>
          <w:color w:val="000000"/>
        </w:rPr>
      </w:pPr>
      <w:sdt>
        <w:sdtPr>
          <w:tag w:val="goog_rdk_47"/>
          <w:id w:val="451835893"/>
          <w:showingPlcHdr/>
        </w:sdtPr>
        <w:sdtContent>
          <w:r w:rsidR="00D52DE2">
            <w:t xml:space="preserve">     </w:t>
          </w:r>
          <w:commentRangeStart w:id="85"/>
        </w:sdtContent>
      </w:sdt>
      <w:r>
        <w:rPr>
          <w:i/>
          <w:color w:val="000000"/>
        </w:rPr>
        <w:t xml:space="preserve">Table 4: EBP summary metrics for the </w:t>
      </w:r>
      <w:proofErr w:type="spellStart"/>
      <w:r>
        <w:rPr>
          <w:i/>
          <w:color w:val="000000"/>
        </w:rPr>
        <w:t>Zygaena</w:t>
      </w:r>
      <w:proofErr w:type="spellEnd"/>
      <w:r>
        <w:rPr>
          <w:i/>
          <w:color w:val="000000"/>
        </w:rPr>
        <w:t xml:space="preserve"> </w:t>
      </w:r>
      <w:proofErr w:type="spellStart"/>
      <w:r>
        <w:rPr>
          <w:i/>
          <w:color w:val="000000"/>
        </w:rPr>
        <w:t>carniolica</w:t>
      </w:r>
      <w:proofErr w:type="spellEnd"/>
      <w:r>
        <w:rPr>
          <w:i/>
          <w:color w:val="000000"/>
        </w:rPr>
        <w:t xml:space="preserve"> assembly (haplotype 1)</w:t>
      </w:r>
      <w:commentRangeEnd w:id="85"/>
      <w:r>
        <w:commentReference w:id="85"/>
      </w:r>
    </w:p>
    <w:tbl>
      <w:tblPr>
        <w:tblStyle w:val="ac"/>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3303"/>
        <w:gridCol w:w="5525"/>
      </w:tblGrid>
      <w:tr w:rsidR="00C514A6" w14:paraId="6480C390" w14:textId="77777777" w:rsidTr="00C514A6">
        <w:trPr>
          <w:cnfStyle w:val="100000000000" w:firstRow="1" w:lastRow="0" w:firstColumn="0" w:lastColumn="0" w:oddVBand="0" w:evenVBand="0" w:oddHBand="0" w:evenHBand="0" w:firstRowFirstColumn="0" w:firstRowLastColumn="0" w:lastRowFirstColumn="0" w:lastRowLastColumn="0"/>
          <w:tblHeader/>
        </w:trPr>
        <w:tc>
          <w:tcPr>
            <w:tcW w:w="3303" w:type="dxa"/>
          </w:tcPr>
          <w:p w14:paraId="00000101" w14:textId="77777777" w:rsidR="00C514A6" w:rsidRDefault="00000000">
            <w:pPr>
              <w:pBdr>
                <w:top w:val="nil"/>
                <w:left w:val="nil"/>
                <w:bottom w:val="nil"/>
                <w:right w:val="nil"/>
                <w:between w:val="nil"/>
              </w:pBdr>
              <w:spacing w:before="36" w:after="36"/>
              <w:jc w:val="center"/>
              <w:rPr>
                <w:color w:val="000000"/>
              </w:rPr>
            </w:pPr>
            <w:sdt>
              <w:sdtPr>
                <w:tag w:val="goog_rdk_48"/>
                <w:id w:val="2004612828"/>
              </w:sdtPr>
              <w:sdtContent>
                <w:commentRangeStart w:id="86"/>
              </w:sdtContent>
            </w:sdt>
            <w:r>
              <w:rPr>
                <w:b/>
                <w:color w:val="000000"/>
              </w:rPr>
              <w:t>Measure</w:t>
            </w:r>
            <w:r>
              <w:rPr>
                <w:color w:val="000000"/>
              </w:rPr>
              <w:t xml:space="preserve"> (Benchmark)</w:t>
            </w:r>
          </w:p>
        </w:tc>
        <w:tc>
          <w:tcPr>
            <w:tcW w:w="5525" w:type="dxa"/>
          </w:tcPr>
          <w:p w14:paraId="00000102" w14:textId="77777777" w:rsidR="00C514A6" w:rsidRDefault="00000000">
            <w:pPr>
              <w:pBdr>
                <w:top w:val="nil"/>
                <w:left w:val="nil"/>
                <w:bottom w:val="nil"/>
                <w:right w:val="nil"/>
                <w:between w:val="nil"/>
              </w:pBdr>
              <w:spacing w:before="36" w:after="36"/>
              <w:rPr>
                <w:color w:val="000000"/>
              </w:rPr>
            </w:pPr>
            <w:r>
              <w:rPr>
                <w:b/>
                <w:color w:val="000000"/>
              </w:rPr>
              <w:t>Value</w:t>
            </w:r>
          </w:p>
        </w:tc>
      </w:tr>
      <w:tr w:rsidR="00C514A6" w14:paraId="3ADB46A7" w14:textId="77777777" w:rsidTr="00C514A6">
        <w:tc>
          <w:tcPr>
            <w:tcW w:w="3303" w:type="dxa"/>
          </w:tcPr>
          <w:p w14:paraId="00000103" w14:textId="77777777" w:rsidR="00C514A6" w:rsidRDefault="00000000">
            <w:pPr>
              <w:pBdr>
                <w:top w:val="nil"/>
                <w:left w:val="nil"/>
                <w:bottom w:val="nil"/>
                <w:right w:val="nil"/>
                <w:between w:val="nil"/>
              </w:pBdr>
              <w:spacing w:before="36" w:after="36"/>
              <w:rPr>
                <w:color w:val="000000"/>
              </w:rPr>
            </w:pPr>
            <w:r>
              <w:rPr>
                <w:color w:val="000000"/>
              </w:rPr>
              <w:t>EBP summary (haplotype 1)</w:t>
            </w:r>
          </w:p>
        </w:tc>
        <w:tc>
          <w:tcPr>
            <w:tcW w:w="5525" w:type="dxa"/>
          </w:tcPr>
          <w:p w14:paraId="00000104" w14:textId="77777777" w:rsidR="00C514A6" w:rsidRDefault="00000000">
            <w:pPr>
              <w:pBdr>
                <w:top w:val="nil"/>
                <w:left w:val="nil"/>
                <w:bottom w:val="nil"/>
                <w:right w:val="nil"/>
                <w:between w:val="nil"/>
              </w:pBdr>
              <w:spacing w:before="36" w:after="36"/>
              <w:rPr>
                <w:color w:val="000000"/>
              </w:rPr>
            </w:pPr>
            <w:r>
              <w:rPr>
                <w:color w:val="000000"/>
              </w:rPr>
              <w:t>6.</w:t>
            </w:r>
            <w:proofErr w:type="gramStart"/>
            <w:r>
              <w:rPr>
                <w:color w:val="000000"/>
              </w:rPr>
              <w:t>C.Q</w:t>
            </w:r>
            <w:proofErr w:type="gramEnd"/>
            <w:r>
              <w:rPr>
                <w:color w:val="000000"/>
              </w:rPr>
              <w:t>64</w:t>
            </w:r>
          </w:p>
        </w:tc>
      </w:tr>
      <w:tr w:rsidR="00C514A6" w14:paraId="5F97516A" w14:textId="77777777" w:rsidTr="00C514A6">
        <w:tc>
          <w:tcPr>
            <w:tcW w:w="3303" w:type="dxa"/>
          </w:tcPr>
          <w:p w14:paraId="00000105" w14:textId="7BF1C699" w:rsidR="00C514A6" w:rsidRPr="00152B50" w:rsidRDefault="00000000" w:rsidP="00152B50">
            <w:pPr>
              <w:pStyle w:val="Body"/>
            </w:pPr>
            <w:r w:rsidRPr="00152B50">
              <w:t>Contig N50 length (≥ 1 Mb)</w:t>
            </w:r>
          </w:p>
        </w:tc>
        <w:tc>
          <w:tcPr>
            <w:tcW w:w="5525" w:type="dxa"/>
          </w:tcPr>
          <w:p w14:paraId="00000106" w14:textId="77777777" w:rsidR="00C514A6" w:rsidRDefault="00000000">
            <w:pPr>
              <w:pBdr>
                <w:top w:val="nil"/>
                <w:left w:val="nil"/>
                <w:bottom w:val="nil"/>
                <w:right w:val="nil"/>
                <w:between w:val="nil"/>
              </w:pBdr>
              <w:spacing w:before="36" w:after="36"/>
              <w:rPr>
                <w:color w:val="000000"/>
              </w:rPr>
            </w:pPr>
            <w:r>
              <w:rPr>
                <w:color w:val="000000"/>
              </w:rPr>
              <w:t>5.74 Mb</w:t>
            </w:r>
          </w:p>
        </w:tc>
      </w:tr>
      <w:tr w:rsidR="00C514A6" w14:paraId="4B1B47EB" w14:textId="77777777" w:rsidTr="00C514A6">
        <w:trPr>
          <w:trHeight w:val="694"/>
        </w:trPr>
        <w:tc>
          <w:tcPr>
            <w:tcW w:w="3303" w:type="dxa"/>
          </w:tcPr>
          <w:p w14:paraId="00000107" w14:textId="77777777" w:rsidR="00C514A6" w:rsidRDefault="00000000">
            <w:pPr>
              <w:pBdr>
                <w:top w:val="nil"/>
                <w:left w:val="nil"/>
                <w:bottom w:val="nil"/>
                <w:right w:val="nil"/>
                <w:between w:val="nil"/>
              </w:pBdr>
              <w:spacing w:before="36" w:after="36"/>
              <w:rPr>
                <w:color w:val="000000"/>
              </w:rPr>
            </w:pPr>
            <w:r>
              <w:rPr>
                <w:color w:val="000000"/>
              </w:rPr>
              <w:t>Scaffold N50 length (= chromosome N50)</w:t>
            </w:r>
          </w:p>
        </w:tc>
        <w:tc>
          <w:tcPr>
            <w:tcW w:w="5525" w:type="dxa"/>
          </w:tcPr>
          <w:p w14:paraId="00000108" w14:textId="77777777" w:rsidR="00C514A6" w:rsidRDefault="00000000">
            <w:pPr>
              <w:pBdr>
                <w:top w:val="nil"/>
                <w:left w:val="nil"/>
                <w:bottom w:val="nil"/>
                <w:right w:val="nil"/>
                <w:between w:val="nil"/>
              </w:pBdr>
              <w:spacing w:before="36" w:after="36"/>
              <w:rPr>
                <w:color w:val="000000"/>
              </w:rPr>
            </w:pPr>
            <w:r>
              <w:rPr>
                <w:color w:val="000000"/>
              </w:rPr>
              <w:t>12.29 Mb</w:t>
            </w:r>
          </w:p>
        </w:tc>
      </w:tr>
      <w:tr w:rsidR="00C514A6" w14:paraId="07FD6525" w14:textId="77777777" w:rsidTr="00C514A6">
        <w:tc>
          <w:tcPr>
            <w:tcW w:w="3303" w:type="dxa"/>
          </w:tcPr>
          <w:p w14:paraId="00000109" w14:textId="217FC8A1" w:rsidR="00C514A6" w:rsidRDefault="00000000" w:rsidP="00152B50">
            <w:pPr>
              <w:pStyle w:val="Body"/>
            </w:pPr>
            <w:r>
              <w:t>Consensus quality (QV) (≥ 40)</w:t>
            </w:r>
          </w:p>
        </w:tc>
        <w:tc>
          <w:tcPr>
            <w:tcW w:w="5525" w:type="dxa"/>
          </w:tcPr>
          <w:p w14:paraId="0000010A" w14:textId="77777777" w:rsidR="00C514A6" w:rsidRDefault="00000000">
            <w:pPr>
              <w:pBdr>
                <w:top w:val="nil"/>
                <w:left w:val="nil"/>
                <w:bottom w:val="nil"/>
                <w:right w:val="nil"/>
                <w:between w:val="nil"/>
              </w:pBdr>
              <w:spacing w:before="36" w:after="36"/>
              <w:rPr>
                <w:color w:val="000000"/>
              </w:rPr>
            </w:pPr>
            <w:r>
              <w:rPr>
                <w:color w:val="000000"/>
              </w:rPr>
              <w:t>Haplotype 1: 64.3; haplotype 2: 64.5; combined: 64.4</w:t>
            </w:r>
          </w:p>
        </w:tc>
      </w:tr>
      <w:tr w:rsidR="00C514A6" w14:paraId="26ADF129" w14:textId="77777777" w:rsidTr="00C514A6">
        <w:tc>
          <w:tcPr>
            <w:tcW w:w="3303" w:type="dxa"/>
          </w:tcPr>
          <w:p w14:paraId="0000010B" w14:textId="22CB8436" w:rsidR="00C514A6" w:rsidRDefault="00000000" w:rsidP="00152B50">
            <w:pPr>
              <w:pStyle w:val="Body"/>
            </w:pPr>
            <w:r>
              <w:rPr>
                <w:i/>
              </w:rPr>
              <w:t>k</w:t>
            </w:r>
            <w:r>
              <w:t>-mer completeness (≥ 95%)</w:t>
            </w:r>
          </w:p>
        </w:tc>
        <w:tc>
          <w:tcPr>
            <w:tcW w:w="5525" w:type="dxa"/>
          </w:tcPr>
          <w:p w14:paraId="0000010C" w14:textId="77777777" w:rsidR="00C514A6" w:rsidRDefault="00000000">
            <w:pPr>
              <w:pBdr>
                <w:top w:val="nil"/>
                <w:left w:val="nil"/>
                <w:bottom w:val="nil"/>
                <w:right w:val="nil"/>
                <w:between w:val="nil"/>
              </w:pBdr>
              <w:spacing w:before="36" w:after="36"/>
              <w:rPr>
                <w:color w:val="000000"/>
              </w:rPr>
            </w:pPr>
            <w:r>
              <w:rPr>
                <w:color w:val="000000"/>
              </w:rPr>
              <w:t>Haplotype 1: 77.49%; haplotype 2: 73.39%; combined: 99.65%</w:t>
            </w:r>
          </w:p>
        </w:tc>
      </w:tr>
      <w:tr w:rsidR="00C514A6" w14:paraId="7A0978B3" w14:textId="77777777" w:rsidTr="00C514A6">
        <w:tc>
          <w:tcPr>
            <w:tcW w:w="3303" w:type="dxa"/>
          </w:tcPr>
          <w:p w14:paraId="0000010D" w14:textId="77777777" w:rsidR="00C514A6" w:rsidRDefault="00000000">
            <w:pPr>
              <w:pBdr>
                <w:top w:val="nil"/>
                <w:left w:val="nil"/>
                <w:bottom w:val="nil"/>
                <w:right w:val="nil"/>
                <w:between w:val="nil"/>
              </w:pBdr>
              <w:spacing w:before="36" w:after="36"/>
              <w:rPr>
                <w:color w:val="000000"/>
              </w:rPr>
            </w:pPr>
            <w:r>
              <w:rPr>
                <w:color w:val="000000"/>
              </w:rPr>
              <w:t>BUSCO *(S &gt; 90%; D &lt; 5%)</w:t>
            </w:r>
          </w:p>
        </w:tc>
        <w:tc>
          <w:tcPr>
            <w:tcW w:w="5525" w:type="dxa"/>
          </w:tcPr>
          <w:p w14:paraId="0000010E" w14:textId="77777777" w:rsidR="00C514A6" w:rsidRDefault="00000000">
            <w:pPr>
              <w:pBdr>
                <w:top w:val="nil"/>
                <w:left w:val="nil"/>
                <w:bottom w:val="nil"/>
                <w:right w:val="nil"/>
                <w:between w:val="nil"/>
              </w:pBdr>
              <w:spacing w:before="36" w:after="36"/>
              <w:rPr>
                <w:color w:val="000000"/>
              </w:rPr>
            </w:pPr>
            <w:r>
              <w:rPr>
                <w:color w:val="000000"/>
              </w:rPr>
              <w:t>Haplotype 1: C:98.0%[S:97.6</w:t>
            </w:r>
            <w:proofErr w:type="gramStart"/>
            <w:r>
              <w:rPr>
                <w:color w:val="000000"/>
              </w:rPr>
              <w:t>%,D</w:t>
            </w:r>
            <w:proofErr w:type="gramEnd"/>
            <w:r>
              <w:rPr>
                <w:color w:val="000000"/>
              </w:rPr>
              <w:t>:0.4%</w:t>
            </w:r>
            <w:proofErr w:type="gramStart"/>
            <w:r>
              <w:rPr>
                <w:color w:val="000000"/>
              </w:rPr>
              <w:t>],F</w:t>
            </w:r>
            <w:proofErr w:type="gramEnd"/>
            <w:r>
              <w:rPr>
                <w:color w:val="000000"/>
              </w:rPr>
              <w:t>:0.4</w:t>
            </w:r>
            <w:proofErr w:type="gramStart"/>
            <w:r>
              <w:rPr>
                <w:color w:val="000000"/>
              </w:rPr>
              <w:t>%,M</w:t>
            </w:r>
            <w:proofErr w:type="gramEnd"/>
            <w:r>
              <w:rPr>
                <w:color w:val="000000"/>
              </w:rPr>
              <w:t>:1.6</w:t>
            </w:r>
            <w:proofErr w:type="gramStart"/>
            <w:r>
              <w:rPr>
                <w:color w:val="000000"/>
              </w:rPr>
              <w:t>%,n</w:t>
            </w:r>
            <w:proofErr w:type="gramEnd"/>
            <w:r>
              <w:rPr>
                <w:color w:val="000000"/>
              </w:rPr>
              <w:t>:5286; Haplotype 2: C:93.5%[S:93.3</w:t>
            </w:r>
            <w:proofErr w:type="gramStart"/>
            <w:r>
              <w:rPr>
                <w:color w:val="000000"/>
              </w:rPr>
              <w:t>%,D</w:t>
            </w:r>
            <w:proofErr w:type="gramEnd"/>
            <w:r>
              <w:rPr>
                <w:color w:val="000000"/>
              </w:rPr>
              <w:t>:0.3%</w:t>
            </w:r>
            <w:proofErr w:type="gramStart"/>
            <w:r>
              <w:rPr>
                <w:color w:val="000000"/>
              </w:rPr>
              <w:t>],F</w:t>
            </w:r>
            <w:proofErr w:type="gramEnd"/>
            <w:r>
              <w:rPr>
                <w:color w:val="000000"/>
              </w:rPr>
              <w:t>:0.4</w:t>
            </w:r>
            <w:proofErr w:type="gramStart"/>
            <w:r>
              <w:rPr>
                <w:color w:val="000000"/>
              </w:rPr>
              <w:t>%,M</w:t>
            </w:r>
            <w:proofErr w:type="gramEnd"/>
            <w:r>
              <w:rPr>
                <w:color w:val="000000"/>
              </w:rPr>
              <w:t>:6.1</w:t>
            </w:r>
            <w:proofErr w:type="gramStart"/>
            <w:r>
              <w:rPr>
                <w:color w:val="000000"/>
              </w:rPr>
              <w:t>%,n</w:t>
            </w:r>
            <w:proofErr w:type="gramEnd"/>
            <w:r>
              <w:rPr>
                <w:color w:val="000000"/>
              </w:rPr>
              <w:t>:5286</w:t>
            </w:r>
          </w:p>
        </w:tc>
      </w:tr>
      <w:tr w:rsidR="00C514A6" w14:paraId="7B425774" w14:textId="77777777" w:rsidTr="00C514A6">
        <w:tc>
          <w:tcPr>
            <w:tcW w:w="3303" w:type="dxa"/>
          </w:tcPr>
          <w:p w14:paraId="0000010F" w14:textId="3EEE39C5" w:rsidR="00C514A6" w:rsidRPr="00152B50" w:rsidRDefault="00000000" w:rsidP="00152B50">
            <w:pPr>
              <w:pStyle w:val="Body"/>
            </w:pPr>
            <w:r w:rsidRPr="00152B50">
              <w:t xml:space="preserve">Percentage of assembly </w:t>
            </w:r>
            <w:r w:rsidR="00152B50" w:rsidRPr="00152B50">
              <w:t>assigned</w:t>
            </w:r>
            <w:r w:rsidRPr="00152B50">
              <w:t xml:space="preserve"> to chromosomes (≥ 90%)</w:t>
            </w:r>
          </w:p>
        </w:tc>
        <w:tc>
          <w:tcPr>
            <w:tcW w:w="5525" w:type="dxa"/>
          </w:tcPr>
          <w:p w14:paraId="00000110" w14:textId="77777777" w:rsidR="00C514A6" w:rsidRDefault="00000000">
            <w:pPr>
              <w:pBdr>
                <w:top w:val="nil"/>
                <w:left w:val="nil"/>
                <w:bottom w:val="nil"/>
                <w:right w:val="nil"/>
                <w:between w:val="nil"/>
              </w:pBdr>
              <w:spacing w:before="36" w:after="36"/>
              <w:rPr>
                <w:color w:val="000000"/>
              </w:rPr>
            </w:pPr>
            <w:r>
              <w:rPr>
                <w:color w:val="000000"/>
              </w:rPr>
              <w:t>99.93%</w:t>
            </w:r>
            <w:commentRangeEnd w:id="86"/>
            <w:r>
              <w:commentReference w:id="86"/>
            </w:r>
          </w:p>
        </w:tc>
      </w:tr>
    </w:tbl>
    <w:p w14:paraId="00000111" w14:textId="77777777" w:rsidR="00C514A6" w:rsidRDefault="00000000">
      <w:pPr>
        <w:pBdr>
          <w:top w:val="nil"/>
          <w:left w:val="nil"/>
          <w:bottom w:val="nil"/>
          <w:right w:val="nil"/>
          <w:between w:val="nil"/>
        </w:pBdr>
        <w:spacing w:before="40" w:after="240"/>
        <w:rPr>
          <w:color w:val="000000"/>
        </w:rPr>
      </w:pPr>
      <w:r>
        <w:rPr>
          <w:color w:val="000000"/>
        </w:rPr>
        <w:t>* BUSCO scores based on the lepidoptera_odb10 BUSCO set using version 5.5.0. C = complete [S = single copy, D = duplicated], F = fragmented, M = missing, n = number of orthologues in comparison.</w:t>
      </w:r>
    </w:p>
    <w:p w14:paraId="0000012C" w14:textId="77777777" w:rsidR="00C514A6" w:rsidRDefault="00000000">
      <w:pPr>
        <w:keepNext/>
        <w:pBdr>
          <w:top w:val="nil"/>
          <w:left w:val="nil"/>
          <w:bottom w:val="nil"/>
          <w:right w:val="nil"/>
          <w:between w:val="nil"/>
        </w:pBdr>
        <w:spacing w:before="240" w:after="120"/>
        <w:rPr>
          <w:i/>
          <w:color w:val="000000"/>
        </w:rPr>
      </w:pPr>
      <w:bookmarkStart w:id="87" w:name="bookmark=id.1pxezwc" w:colFirst="0" w:colLast="0"/>
      <w:bookmarkEnd w:id="87"/>
      <w:r>
        <w:rPr>
          <w:i/>
          <w:color w:val="000000"/>
        </w:rPr>
        <w:lastRenderedPageBreak/>
        <w:t>Table 5: Software tools, versions and sources</w:t>
      </w:r>
    </w:p>
    <w:tbl>
      <w:tblPr>
        <w:tblStyle w:val="ad"/>
        <w:tblW w:w="8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286"/>
        <w:gridCol w:w="3721"/>
        <w:gridCol w:w="3821"/>
      </w:tblGrid>
      <w:tr w:rsidR="00C514A6" w14:paraId="2B91A10C" w14:textId="77777777" w:rsidTr="00C514A6">
        <w:trPr>
          <w:cnfStyle w:val="100000000000" w:firstRow="1" w:lastRow="0" w:firstColumn="0" w:lastColumn="0" w:oddVBand="0" w:evenVBand="0" w:oddHBand="0" w:evenHBand="0" w:firstRowFirstColumn="0" w:firstRowLastColumn="0" w:lastRowFirstColumn="0" w:lastRowLastColumn="0"/>
          <w:tblHeader/>
        </w:trPr>
        <w:tc>
          <w:tcPr>
            <w:tcW w:w="1286" w:type="dxa"/>
          </w:tcPr>
          <w:p w14:paraId="0000012D" w14:textId="77777777" w:rsidR="00C514A6" w:rsidRDefault="00000000">
            <w:pPr>
              <w:pBdr>
                <w:top w:val="nil"/>
                <w:left w:val="nil"/>
                <w:bottom w:val="nil"/>
                <w:right w:val="nil"/>
                <w:between w:val="nil"/>
              </w:pBdr>
              <w:spacing w:before="36" w:after="36"/>
              <w:jc w:val="center"/>
              <w:rPr>
                <w:color w:val="000000"/>
              </w:rPr>
            </w:pPr>
            <w:r>
              <w:rPr>
                <w:b/>
                <w:color w:val="000000"/>
              </w:rPr>
              <w:t>Software tool</w:t>
            </w:r>
          </w:p>
        </w:tc>
        <w:tc>
          <w:tcPr>
            <w:tcW w:w="3721" w:type="dxa"/>
          </w:tcPr>
          <w:p w14:paraId="0000012E" w14:textId="77777777" w:rsidR="00C514A6" w:rsidRDefault="00000000">
            <w:pPr>
              <w:pBdr>
                <w:top w:val="nil"/>
                <w:left w:val="nil"/>
                <w:bottom w:val="nil"/>
                <w:right w:val="nil"/>
                <w:between w:val="nil"/>
              </w:pBdr>
              <w:spacing w:before="36" w:after="36"/>
              <w:jc w:val="center"/>
              <w:rPr>
                <w:color w:val="000000"/>
              </w:rPr>
            </w:pPr>
            <w:r>
              <w:rPr>
                <w:b/>
                <w:color w:val="000000"/>
              </w:rPr>
              <w:t>Version</w:t>
            </w:r>
          </w:p>
        </w:tc>
        <w:tc>
          <w:tcPr>
            <w:tcW w:w="3821" w:type="dxa"/>
          </w:tcPr>
          <w:p w14:paraId="0000012F" w14:textId="77777777" w:rsidR="00C514A6" w:rsidRDefault="00000000">
            <w:pPr>
              <w:pBdr>
                <w:top w:val="nil"/>
                <w:left w:val="nil"/>
                <w:bottom w:val="nil"/>
                <w:right w:val="nil"/>
                <w:between w:val="nil"/>
              </w:pBdr>
              <w:spacing w:before="36" w:after="36"/>
              <w:jc w:val="center"/>
              <w:rPr>
                <w:color w:val="000000"/>
              </w:rPr>
            </w:pPr>
            <w:r>
              <w:rPr>
                <w:b/>
                <w:color w:val="000000"/>
              </w:rPr>
              <w:t>Source</w:t>
            </w:r>
          </w:p>
        </w:tc>
      </w:tr>
      <w:tr w:rsidR="00C514A6" w14:paraId="0CDC1AA9" w14:textId="77777777" w:rsidTr="00C514A6">
        <w:tc>
          <w:tcPr>
            <w:tcW w:w="1286" w:type="dxa"/>
          </w:tcPr>
          <w:p w14:paraId="00000130" w14:textId="77777777" w:rsidR="00C514A6" w:rsidRDefault="00000000">
            <w:pPr>
              <w:pBdr>
                <w:top w:val="nil"/>
                <w:left w:val="nil"/>
                <w:bottom w:val="nil"/>
                <w:right w:val="nil"/>
                <w:between w:val="nil"/>
              </w:pBdr>
              <w:spacing w:before="36" w:after="36"/>
              <w:jc w:val="center"/>
              <w:rPr>
                <w:color w:val="000000"/>
              </w:rPr>
            </w:pPr>
            <w:proofErr w:type="spellStart"/>
            <w:r>
              <w:rPr>
                <w:color w:val="000000"/>
              </w:rPr>
              <w:t>BEDTools</w:t>
            </w:r>
            <w:proofErr w:type="spellEnd"/>
          </w:p>
        </w:tc>
        <w:tc>
          <w:tcPr>
            <w:tcW w:w="3721" w:type="dxa"/>
          </w:tcPr>
          <w:p w14:paraId="00000131" w14:textId="77777777" w:rsidR="00C514A6" w:rsidRDefault="00000000">
            <w:pPr>
              <w:pBdr>
                <w:top w:val="nil"/>
                <w:left w:val="nil"/>
                <w:bottom w:val="nil"/>
                <w:right w:val="nil"/>
                <w:between w:val="nil"/>
              </w:pBdr>
              <w:spacing w:before="36" w:after="36"/>
              <w:jc w:val="center"/>
              <w:rPr>
                <w:color w:val="000000"/>
              </w:rPr>
            </w:pPr>
            <w:r>
              <w:rPr>
                <w:color w:val="000000"/>
              </w:rPr>
              <w:t>2.30.0</w:t>
            </w:r>
          </w:p>
        </w:tc>
        <w:tc>
          <w:tcPr>
            <w:tcW w:w="3821" w:type="dxa"/>
          </w:tcPr>
          <w:p w14:paraId="00000132" w14:textId="77777777" w:rsidR="00C514A6" w:rsidRDefault="00000000">
            <w:pPr>
              <w:pBdr>
                <w:top w:val="nil"/>
                <w:left w:val="nil"/>
                <w:bottom w:val="nil"/>
                <w:right w:val="nil"/>
                <w:between w:val="nil"/>
              </w:pBdr>
              <w:spacing w:before="36" w:after="36"/>
              <w:jc w:val="center"/>
              <w:rPr>
                <w:color w:val="000000"/>
              </w:rPr>
            </w:pPr>
            <w:hyperlink r:id="rId36">
              <w:r>
                <w:rPr>
                  <w:color w:val="156082"/>
                </w:rPr>
                <w:t>https://github.com/arq5x/bedtools2</w:t>
              </w:r>
            </w:hyperlink>
          </w:p>
        </w:tc>
      </w:tr>
      <w:tr w:rsidR="00C514A6" w14:paraId="72F77BF1" w14:textId="77777777" w:rsidTr="00C514A6">
        <w:tc>
          <w:tcPr>
            <w:tcW w:w="1286" w:type="dxa"/>
          </w:tcPr>
          <w:p w14:paraId="00000133" w14:textId="77777777" w:rsidR="00C514A6" w:rsidRDefault="00000000">
            <w:pPr>
              <w:pBdr>
                <w:top w:val="nil"/>
                <w:left w:val="nil"/>
                <w:bottom w:val="nil"/>
                <w:right w:val="nil"/>
                <w:between w:val="nil"/>
              </w:pBdr>
              <w:spacing w:before="36" w:after="36"/>
              <w:jc w:val="center"/>
              <w:rPr>
                <w:color w:val="000000"/>
              </w:rPr>
            </w:pPr>
            <w:r>
              <w:rPr>
                <w:color w:val="000000"/>
              </w:rPr>
              <w:t>BLAST</w:t>
            </w:r>
          </w:p>
        </w:tc>
        <w:tc>
          <w:tcPr>
            <w:tcW w:w="3721" w:type="dxa"/>
          </w:tcPr>
          <w:p w14:paraId="00000134" w14:textId="77777777" w:rsidR="00C514A6" w:rsidRDefault="00000000">
            <w:pPr>
              <w:pBdr>
                <w:top w:val="nil"/>
                <w:left w:val="nil"/>
                <w:bottom w:val="nil"/>
                <w:right w:val="nil"/>
                <w:between w:val="nil"/>
              </w:pBdr>
              <w:spacing w:before="36" w:after="36"/>
              <w:jc w:val="center"/>
              <w:rPr>
                <w:color w:val="000000"/>
              </w:rPr>
            </w:pPr>
            <w:r>
              <w:rPr>
                <w:color w:val="000000"/>
              </w:rPr>
              <w:t>2.14.0</w:t>
            </w:r>
          </w:p>
        </w:tc>
        <w:tc>
          <w:tcPr>
            <w:tcW w:w="3821" w:type="dxa"/>
          </w:tcPr>
          <w:p w14:paraId="00000135" w14:textId="77777777" w:rsidR="00C514A6" w:rsidRDefault="00000000">
            <w:pPr>
              <w:pBdr>
                <w:top w:val="nil"/>
                <w:left w:val="nil"/>
                <w:bottom w:val="nil"/>
                <w:right w:val="nil"/>
                <w:between w:val="nil"/>
              </w:pBdr>
              <w:spacing w:before="36" w:after="36"/>
              <w:jc w:val="center"/>
              <w:rPr>
                <w:color w:val="000000"/>
              </w:rPr>
            </w:pPr>
            <w:hyperlink r:id="rId37">
              <w:r>
                <w:rPr>
                  <w:color w:val="156082"/>
                </w:rPr>
                <w:t>ftp://ftp.ncbi.nlm.nih.gov/blast/executables/blast+/</w:t>
              </w:r>
            </w:hyperlink>
          </w:p>
        </w:tc>
      </w:tr>
      <w:tr w:rsidR="00C514A6" w14:paraId="1B5AAF62" w14:textId="77777777" w:rsidTr="00C514A6">
        <w:tc>
          <w:tcPr>
            <w:tcW w:w="1286" w:type="dxa"/>
          </w:tcPr>
          <w:p w14:paraId="00000136" w14:textId="77777777" w:rsidR="00C514A6" w:rsidRDefault="00000000">
            <w:pPr>
              <w:pBdr>
                <w:top w:val="nil"/>
                <w:left w:val="nil"/>
                <w:bottom w:val="nil"/>
                <w:right w:val="nil"/>
                <w:between w:val="nil"/>
              </w:pBdr>
              <w:spacing w:before="36" w:after="36"/>
              <w:jc w:val="center"/>
              <w:rPr>
                <w:color w:val="000000"/>
              </w:rPr>
            </w:pPr>
            <w:r>
              <w:rPr>
                <w:color w:val="000000"/>
              </w:rPr>
              <w:t>BlobToolKit</w:t>
            </w:r>
          </w:p>
        </w:tc>
        <w:tc>
          <w:tcPr>
            <w:tcW w:w="3721" w:type="dxa"/>
          </w:tcPr>
          <w:p w14:paraId="00000137" w14:textId="77777777" w:rsidR="00C514A6" w:rsidRDefault="00000000">
            <w:pPr>
              <w:pBdr>
                <w:top w:val="nil"/>
                <w:left w:val="nil"/>
                <w:bottom w:val="nil"/>
                <w:right w:val="nil"/>
                <w:between w:val="nil"/>
              </w:pBdr>
              <w:spacing w:before="36" w:after="36"/>
              <w:jc w:val="center"/>
              <w:rPr>
                <w:color w:val="000000"/>
              </w:rPr>
            </w:pPr>
            <w:r>
              <w:rPr>
                <w:color w:val="000000"/>
              </w:rPr>
              <w:t>4.3.9</w:t>
            </w:r>
          </w:p>
        </w:tc>
        <w:tc>
          <w:tcPr>
            <w:tcW w:w="3821" w:type="dxa"/>
          </w:tcPr>
          <w:p w14:paraId="00000138" w14:textId="77777777" w:rsidR="00C514A6" w:rsidRDefault="00000000">
            <w:pPr>
              <w:pBdr>
                <w:top w:val="nil"/>
                <w:left w:val="nil"/>
                <w:bottom w:val="nil"/>
                <w:right w:val="nil"/>
                <w:between w:val="nil"/>
              </w:pBdr>
              <w:spacing w:before="36" w:after="36"/>
              <w:jc w:val="center"/>
              <w:rPr>
                <w:color w:val="000000"/>
              </w:rPr>
            </w:pPr>
            <w:hyperlink r:id="rId38">
              <w:r>
                <w:rPr>
                  <w:color w:val="156082"/>
                </w:rPr>
                <w:t>https://github.com/blobtoolkit/blobtoolkit</w:t>
              </w:r>
            </w:hyperlink>
          </w:p>
        </w:tc>
      </w:tr>
      <w:tr w:rsidR="00C514A6" w14:paraId="01070C8F" w14:textId="77777777" w:rsidTr="00C514A6">
        <w:tc>
          <w:tcPr>
            <w:tcW w:w="1286" w:type="dxa"/>
          </w:tcPr>
          <w:p w14:paraId="00000139" w14:textId="77777777" w:rsidR="00C514A6" w:rsidRDefault="00000000">
            <w:pPr>
              <w:pBdr>
                <w:top w:val="nil"/>
                <w:left w:val="nil"/>
                <w:bottom w:val="nil"/>
                <w:right w:val="nil"/>
                <w:between w:val="nil"/>
              </w:pBdr>
              <w:spacing w:before="36" w:after="36"/>
              <w:jc w:val="center"/>
              <w:rPr>
                <w:color w:val="000000"/>
              </w:rPr>
            </w:pPr>
            <w:r>
              <w:rPr>
                <w:color w:val="000000"/>
              </w:rPr>
              <w:t>BUSCO</w:t>
            </w:r>
          </w:p>
        </w:tc>
        <w:tc>
          <w:tcPr>
            <w:tcW w:w="3721" w:type="dxa"/>
          </w:tcPr>
          <w:p w14:paraId="0000013A" w14:textId="77777777" w:rsidR="00C514A6" w:rsidRDefault="00000000">
            <w:pPr>
              <w:pBdr>
                <w:top w:val="nil"/>
                <w:left w:val="nil"/>
                <w:bottom w:val="nil"/>
                <w:right w:val="nil"/>
                <w:between w:val="nil"/>
              </w:pBdr>
              <w:spacing w:before="36" w:after="36"/>
              <w:jc w:val="center"/>
              <w:rPr>
                <w:color w:val="000000"/>
              </w:rPr>
            </w:pPr>
            <w:r>
              <w:rPr>
                <w:color w:val="000000"/>
              </w:rPr>
              <w:t>5.5.0</w:t>
            </w:r>
          </w:p>
        </w:tc>
        <w:tc>
          <w:tcPr>
            <w:tcW w:w="3821" w:type="dxa"/>
          </w:tcPr>
          <w:p w14:paraId="0000013B" w14:textId="77777777" w:rsidR="00C514A6" w:rsidRDefault="00000000">
            <w:pPr>
              <w:pBdr>
                <w:top w:val="nil"/>
                <w:left w:val="nil"/>
                <w:bottom w:val="nil"/>
                <w:right w:val="nil"/>
                <w:between w:val="nil"/>
              </w:pBdr>
              <w:spacing w:before="36" w:after="36"/>
              <w:jc w:val="center"/>
              <w:rPr>
                <w:color w:val="000000"/>
              </w:rPr>
            </w:pPr>
            <w:hyperlink r:id="rId39">
              <w:r>
                <w:rPr>
                  <w:color w:val="156082"/>
                </w:rPr>
                <w:t>https://gitlab.com/ezlab/busco</w:t>
              </w:r>
            </w:hyperlink>
          </w:p>
        </w:tc>
      </w:tr>
      <w:tr w:rsidR="00C514A6" w14:paraId="06798825" w14:textId="77777777" w:rsidTr="00C514A6">
        <w:tc>
          <w:tcPr>
            <w:tcW w:w="1286" w:type="dxa"/>
          </w:tcPr>
          <w:p w14:paraId="0000013C" w14:textId="77777777" w:rsidR="00C514A6" w:rsidRDefault="00000000">
            <w:pPr>
              <w:pBdr>
                <w:top w:val="nil"/>
                <w:left w:val="nil"/>
                <w:bottom w:val="nil"/>
                <w:right w:val="nil"/>
                <w:between w:val="nil"/>
              </w:pBdr>
              <w:spacing w:before="36" w:after="36"/>
              <w:jc w:val="center"/>
              <w:rPr>
                <w:color w:val="000000"/>
              </w:rPr>
            </w:pPr>
            <w:r>
              <w:rPr>
                <w:color w:val="000000"/>
              </w:rPr>
              <w:t>bwa-mem2</w:t>
            </w:r>
          </w:p>
        </w:tc>
        <w:tc>
          <w:tcPr>
            <w:tcW w:w="3721" w:type="dxa"/>
          </w:tcPr>
          <w:p w14:paraId="0000013D" w14:textId="77777777" w:rsidR="00C514A6" w:rsidRDefault="00000000">
            <w:pPr>
              <w:pBdr>
                <w:top w:val="nil"/>
                <w:left w:val="nil"/>
                <w:bottom w:val="nil"/>
                <w:right w:val="nil"/>
                <w:between w:val="nil"/>
              </w:pBdr>
              <w:spacing w:before="36" w:after="36"/>
              <w:jc w:val="center"/>
              <w:rPr>
                <w:color w:val="000000"/>
              </w:rPr>
            </w:pPr>
            <w:r>
              <w:rPr>
                <w:color w:val="000000"/>
              </w:rPr>
              <w:t>2.2.1</w:t>
            </w:r>
          </w:p>
        </w:tc>
        <w:tc>
          <w:tcPr>
            <w:tcW w:w="3821" w:type="dxa"/>
          </w:tcPr>
          <w:p w14:paraId="0000013E" w14:textId="77777777" w:rsidR="00C514A6" w:rsidRDefault="00000000">
            <w:pPr>
              <w:pBdr>
                <w:top w:val="nil"/>
                <w:left w:val="nil"/>
                <w:bottom w:val="nil"/>
                <w:right w:val="nil"/>
                <w:between w:val="nil"/>
              </w:pBdr>
              <w:spacing w:before="36" w:after="36"/>
              <w:jc w:val="center"/>
              <w:rPr>
                <w:color w:val="000000"/>
              </w:rPr>
            </w:pPr>
            <w:hyperlink r:id="rId40">
              <w:r>
                <w:rPr>
                  <w:color w:val="156082"/>
                </w:rPr>
                <w:t>https://github.com/bwa-mem2/bwa-mem2</w:t>
              </w:r>
            </w:hyperlink>
          </w:p>
        </w:tc>
      </w:tr>
      <w:tr w:rsidR="00C514A6" w14:paraId="7F689DC6" w14:textId="77777777" w:rsidTr="00C514A6">
        <w:tc>
          <w:tcPr>
            <w:tcW w:w="1286" w:type="dxa"/>
          </w:tcPr>
          <w:p w14:paraId="0000013F" w14:textId="77777777" w:rsidR="00C514A6" w:rsidRDefault="00000000">
            <w:pPr>
              <w:pBdr>
                <w:top w:val="nil"/>
                <w:left w:val="nil"/>
                <w:bottom w:val="nil"/>
                <w:right w:val="nil"/>
                <w:between w:val="nil"/>
              </w:pBdr>
              <w:spacing w:before="36" w:after="36"/>
              <w:jc w:val="center"/>
              <w:rPr>
                <w:color w:val="000000"/>
              </w:rPr>
            </w:pPr>
            <w:r>
              <w:rPr>
                <w:color w:val="000000"/>
              </w:rPr>
              <w:t>DIAMOND</w:t>
            </w:r>
          </w:p>
        </w:tc>
        <w:tc>
          <w:tcPr>
            <w:tcW w:w="3721" w:type="dxa"/>
          </w:tcPr>
          <w:p w14:paraId="00000140" w14:textId="77777777" w:rsidR="00C514A6" w:rsidRDefault="00000000">
            <w:pPr>
              <w:pBdr>
                <w:top w:val="nil"/>
                <w:left w:val="nil"/>
                <w:bottom w:val="nil"/>
                <w:right w:val="nil"/>
                <w:between w:val="nil"/>
              </w:pBdr>
              <w:spacing w:before="36" w:after="36"/>
              <w:jc w:val="center"/>
              <w:rPr>
                <w:color w:val="000000"/>
              </w:rPr>
            </w:pPr>
            <w:r>
              <w:rPr>
                <w:color w:val="000000"/>
              </w:rPr>
              <w:t>2.1.8</w:t>
            </w:r>
          </w:p>
        </w:tc>
        <w:tc>
          <w:tcPr>
            <w:tcW w:w="3821" w:type="dxa"/>
          </w:tcPr>
          <w:p w14:paraId="00000141" w14:textId="77777777" w:rsidR="00C514A6" w:rsidRDefault="00000000">
            <w:pPr>
              <w:pBdr>
                <w:top w:val="nil"/>
                <w:left w:val="nil"/>
                <w:bottom w:val="nil"/>
                <w:right w:val="nil"/>
                <w:between w:val="nil"/>
              </w:pBdr>
              <w:spacing w:before="36" w:after="36"/>
              <w:jc w:val="center"/>
              <w:rPr>
                <w:color w:val="000000"/>
              </w:rPr>
            </w:pPr>
            <w:hyperlink r:id="rId41">
              <w:r>
                <w:rPr>
                  <w:color w:val="156082"/>
                </w:rPr>
                <w:t>https://github.com/bbuchfink/diamond</w:t>
              </w:r>
            </w:hyperlink>
          </w:p>
        </w:tc>
      </w:tr>
      <w:tr w:rsidR="00C514A6" w14:paraId="6B79B252" w14:textId="77777777" w:rsidTr="00C514A6">
        <w:tc>
          <w:tcPr>
            <w:tcW w:w="1286" w:type="dxa"/>
          </w:tcPr>
          <w:p w14:paraId="00000142" w14:textId="77777777" w:rsidR="00C514A6" w:rsidRDefault="00000000">
            <w:pPr>
              <w:pBdr>
                <w:top w:val="nil"/>
                <w:left w:val="nil"/>
                <w:bottom w:val="nil"/>
                <w:right w:val="nil"/>
                <w:between w:val="nil"/>
              </w:pBdr>
              <w:spacing w:before="36" w:after="36"/>
              <w:jc w:val="center"/>
              <w:rPr>
                <w:color w:val="000000"/>
              </w:rPr>
            </w:pPr>
            <w:proofErr w:type="spellStart"/>
            <w:r>
              <w:rPr>
                <w:color w:val="000000"/>
              </w:rPr>
              <w:t>fasta_windows</w:t>
            </w:r>
            <w:proofErr w:type="spellEnd"/>
          </w:p>
        </w:tc>
        <w:tc>
          <w:tcPr>
            <w:tcW w:w="3721" w:type="dxa"/>
          </w:tcPr>
          <w:p w14:paraId="00000143" w14:textId="77777777" w:rsidR="00C514A6" w:rsidRDefault="00000000">
            <w:pPr>
              <w:pBdr>
                <w:top w:val="nil"/>
                <w:left w:val="nil"/>
                <w:bottom w:val="nil"/>
                <w:right w:val="nil"/>
                <w:between w:val="nil"/>
              </w:pBdr>
              <w:spacing w:before="36" w:after="36"/>
              <w:jc w:val="center"/>
              <w:rPr>
                <w:color w:val="000000"/>
              </w:rPr>
            </w:pPr>
            <w:r>
              <w:rPr>
                <w:color w:val="000000"/>
              </w:rPr>
              <w:t>0.2.4</w:t>
            </w:r>
          </w:p>
        </w:tc>
        <w:tc>
          <w:tcPr>
            <w:tcW w:w="3821" w:type="dxa"/>
          </w:tcPr>
          <w:p w14:paraId="00000144" w14:textId="77777777" w:rsidR="00C514A6" w:rsidRDefault="00000000">
            <w:pPr>
              <w:pBdr>
                <w:top w:val="nil"/>
                <w:left w:val="nil"/>
                <w:bottom w:val="nil"/>
                <w:right w:val="nil"/>
                <w:between w:val="nil"/>
              </w:pBdr>
              <w:spacing w:before="36" w:after="36"/>
              <w:jc w:val="center"/>
              <w:rPr>
                <w:color w:val="000000"/>
              </w:rPr>
            </w:pPr>
            <w:hyperlink r:id="rId42">
              <w:r>
                <w:rPr>
                  <w:color w:val="156082"/>
                </w:rPr>
                <w:t>https://github.com/tolkit/fasta_windows</w:t>
              </w:r>
            </w:hyperlink>
          </w:p>
        </w:tc>
      </w:tr>
      <w:tr w:rsidR="00C514A6" w14:paraId="36BADFE9" w14:textId="77777777" w:rsidTr="00C514A6">
        <w:tc>
          <w:tcPr>
            <w:tcW w:w="1286" w:type="dxa"/>
          </w:tcPr>
          <w:p w14:paraId="00000145" w14:textId="77777777" w:rsidR="00C514A6" w:rsidRDefault="00000000">
            <w:pPr>
              <w:pBdr>
                <w:top w:val="nil"/>
                <w:left w:val="nil"/>
                <w:bottom w:val="nil"/>
                <w:right w:val="nil"/>
                <w:between w:val="nil"/>
              </w:pBdr>
              <w:spacing w:before="36" w:after="36"/>
              <w:jc w:val="center"/>
              <w:rPr>
                <w:color w:val="000000"/>
              </w:rPr>
            </w:pPr>
            <w:proofErr w:type="spellStart"/>
            <w:r>
              <w:rPr>
                <w:color w:val="000000"/>
              </w:rPr>
              <w:t>FastK</w:t>
            </w:r>
            <w:proofErr w:type="spellEnd"/>
          </w:p>
        </w:tc>
        <w:tc>
          <w:tcPr>
            <w:tcW w:w="3721" w:type="dxa"/>
          </w:tcPr>
          <w:p w14:paraId="00000146" w14:textId="77777777" w:rsidR="00C514A6" w:rsidRDefault="00000000">
            <w:pPr>
              <w:pBdr>
                <w:top w:val="nil"/>
                <w:left w:val="nil"/>
                <w:bottom w:val="nil"/>
                <w:right w:val="nil"/>
                <w:between w:val="nil"/>
              </w:pBdr>
              <w:spacing w:before="36" w:after="36"/>
              <w:jc w:val="center"/>
              <w:rPr>
                <w:color w:val="000000"/>
              </w:rPr>
            </w:pPr>
            <w:r>
              <w:rPr>
                <w:color w:val="000000"/>
              </w:rPr>
              <w:t>427104ea91c78c3b8b8b49f1a7d6bbeaa869ba1c</w:t>
            </w:r>
          </w:p>
        </w:tc>
        <w:tc>
          <w:tcPr>
            <w:tcW w:w="3821" w:type="dxa"/>
          </w:tcPr>
          <w:p w14:paraId="00000147" w14:textId="77777777" w:rsidR="00C514A6" w:rsidRDefault="00000000">
            <w:pPr>
              <w:pBdr>
                <w:top w:val="nil"/>
                <w:left w:val="nil"/>
                <w:bottom w:val="nil"/>
                <w:right w:val="nil"/>
                <w:between w:val="nil"/>
              </w:pBdr>
              <w:spacing w:before="36" w:after="36"/>
              <w:jc w:val="center"/>
              <w:rPr>
                <w:color w:val="000000"/>
              </w:rPr>
            </w:pPr>
            <w:hyperlink r:id="rId43">
              <w:r>
                <w:rPr>
                  <w:color w:val="156082"/>
                </w:rPr>
                <w:t>https://github.com/thegenemyers/FASTK</w:t>
              </w:r>
            </w:hyperlink>
          </w:p>
        </w:tc>
      </w:tr>
      <w:tr w:rsidR="00C514A6" w14:paraId="3A2CCBAE" w14:textId="77777777" w:rsidTr="00C514A6">
        <w:tc>
          <w:tcPr>
            <w:tcW w:w="1286" w:type="dxa"/>
          </w:tcPr>
          <w:p w14:paraId="00000148" w14:textId="77777777" w:rsidR="00C514A6" w:rsidRDefault="00000000">
            <w:pPr>
              <w:pBdr>
                <w:top w:val="nil"/>
                <w:left w:val="nil"/>
                <w:bottom w:val="nil"/>
                <w:right w:val="nil"/>
                <w:between w:val="nil"/>
              </w:pBdr>
              <w:spacing w:before="36" w:after="36"/>
              <w:jc w:val="center"/>
              <w:rPr>
                <w:color w:val="000000"/>
              </w:rPr>
            </w:pPr>
            <w:proofErr w:type="spellStart"/>
            <w:r>
              <w:rPr>
                <w:color w:val="000000"/>
              </w:rPr>
              <w:t>Gfastats</w:t>
            </w:r>
            <w:proofErr w:type="spellEnd"/>
          </w:p>
        </w:tc>
        <w:tc>
          <w:tcPr>
            <w:tcW w:w="3721" w:type="dxa"/>
          </w:tcPr>
          <w:p w14:paraId="00000149" w14:textId="77777777" w:rsidR="00C514A6" w:rsidRDefault="00000000">
            <w:pPr>
              <w:pBdr>
                <w:top w:val="nil"/>
                <w:left w:val="nil"/>
                <w:bottom w:val="nil"/>
                <w:right w:val="nil"/>
                <w:between w:val="nil"/>
              </w:pBdr>
              <w:spacing w:before="36" w:after="36"/>
              <w:jc w:val="center"/>
              <w:rPr>
                <w:color w:val="000000"/>
              </w:rPr>
            </w:pPr>
            <w:r>
              <w:rPr>
                <w:color w:val="000000"/>
              </w:rPr>
              <w:t>1.3.6</w:t>
            </w:r>
          </w:p>
        </w:tc>
        <w:tc>
          <w:tcPr>
            <w:tcW w:w="3821" w:type="dxa"/>
          </w:tcPr>
          <w:p w14:paraId="0000014A" w14:textId="77777777" w:rsidR="00C514A6" w:rsidRDefault="00000000">
            <w:pPr>
              <w:pBdr>
                <w:top w:val="nil"/>
                <w:left w:val="nil"/>
                <w:bottom w:val="nil"/>
                <w:right w:val="nil"/>
                <w:between w:val="nil"/>
              </w:pBdr>
              <w:spacing w:before="36" w:after="36"/>
              <w:jc w:val="center"/>
              <w:rPr>
                <w:color w:val="000000"/>
              </w:rPr>
            </w:pPr>
            <w:hyperlink r:id="rId44">
              <w:r>
                <w:rPr>
                  <w:color w:val="156082"/>
                </w:rPr>
                <w:t>https://github.com/vgl-hub/gfastats</w:t>
              </w:r>
            </w:hyperlink>
          </w:p>
        </w:tc>
      </w:tr>
      <w:tr w:rsidR="00C514A6" w14:paraId="638EAA7A" w14:textId="77777777" w:rsidTr="00C514A6">
        <w:tc>
          <w:tcPr>
            <w:tcW w:w="1286" w:type="dxa"/>
          </w:tcPr>
          <w:p w14:paraId="0000014B" w14:textId="77777777" w:rsidR="00C514A6" w:rsidRDefault="00000000">
            <w:pPr>
              <w:pBdr>
                <w:top w:val="nil"/>
                <w:left w:val="nil"/>
                <w:bottom w:val="nil"/>
                <w:right w:val="nil"/>
                <w:between w:val="nil"/>
              </w:pBdr>
              <w:spacing w:before="36" w:after="36"/>
              <w:jc w:val="center"/>
              <w:rPr>
                <w:color w:val="000000"/>
              </w:rPr>
            </w:pPr>
            <w:proofErr w:type="spellStart"/>
            <w:r>
              <w:rPr>
                <w:color w:val="000000"/>
              </w:rPr>
              <w:t>GoaT</w:t>
            </w:r>
            <w:proofErr w:type="spellEnd"/>
            <w:r>
              <w:rPr>
                <w:color w:val="000000"/>
              </w:rPr>
              <w:t xml:space="preserve"> CLI</w:t>
            </w:r>
          </w:p>
        </w:tc>
        <w:tc>
          <w:tcPr>
            <w:tcW w:w="3721" w:type="dxa"/>
          </w:tcPr>
          <w:p w14:paraId="0000014C" w14:textId="77777777" w:rsidR="00C514A6" w:rsidRDefault="00000000">
            <w:pPr>
              <w:pBdr>
                <w:top w:val="nil"/>
                <w:left w:val="nil"/>
                <w:bottom w:val="nil"/>
                <w:right w:val="nil"/>
                <w:between w:val="nil"/>
              </w:pBdr>
              <w:spacing w:before="36" w:after="36"/>
              <w:jc w:val="center"/>
              <w:rPr>
                <w:color w:val="000000"/>
              </w:rPr>
            </w:pPr>
            <w:r>
              <w:rPr>
                <w:color w:val="000000"/>
              </w:rPr>
              <w:t>0.2.5</w:t>
            </w:r>
          </w:p>
        </w:tc>
        <w:tc>
          <w:tcPr>
            <w:tcW w:w="3821" w:type="dxa"/>
          </w:tcPr>
          <w:p w14:paraId="0000014D" w14:textId="77777777" w:rsidR="00C514A6" w:rsidRDefault="00000000">
            <w:pPr>
              <w:pBdr>
                <w:top w:val="nil"/>
                <w:left w:val="nil"/>
                <w:bottom w:val="nil"/>
                <w:right w:val="nil"/>
                <w:between w:val="nil"/>
              </w:pBdr>
              <w:spacing w:before="36" w:after="36"/>
              <w:jc w:val="center"/>
              <w:rPr>
                <w:color w:val="000000"/>
              </w:rPr>
            </w:pPr>
            <w:hyperlink r:id="rId45">
              <w:r>
                <w:rPr>
                  <w:color w:val="156082"/>
                </w:rPr>
                <w:t>https://github.com/genomehubs/goat-cli</w:t>
              </w:r>
            </w:hyperlink>
          </w:p>
        </w:tc>
      </w:tr>
      <w:tr w:rsidR="00C514A6" w14:paraId="732EE31C" w14:textId="77777777" w:rsidTr="00C514A6">
        <w:tc>
          <w:tcPr>
            <w:tcW w:w="1286" w:type="dxa"/>
          </w:tcPr>
          <w:p w14:paraId="0000014E" w14:textId="77777777" w:rsidR="00C514A6" w:rsidRDefault="00000000">
            <w:pPr>
              <w:pBdr>
                <w:top w:val="nil"/>
                <w:left w:val="nil"/>
                <w:bottom w:val="nil"/>
                <w:right w:val="nil"/>
                <w:between w:val="nil"/>
              </w:pBdr>
              <w:spacing w:before="36" w:after="36"/>
              <w:jc w:val="center"/>
              <w:rPr>
                <w:color w:val="000000"/>
              </w:rPr>
            </w:pPr>
            <w:r>
              <w:rPr>
                <w:color w:val="000000"/>
              </w:rPr>
              <w:t>Hifiasm</w:t>
            </w:r>
          </w:p>
        </w:tc>
        <w:tc>
          <w:tcPr>
            <w:tcW w:w="3721" w:type="dxa"/>
          </w:tcPr>
          <w:p w14:paraId="0000014F" w14:textId="77777777" w:rsidR="00C514A6" w:rsidRDefault="00000000">
            <w:pPr>
              <w:pBdr>
                <w:top w:val="nil"/>
                <w:left w:val="nil"/>
                <w:bottom w:val="nil"/>
                <w:right w:val="nil"/>
                <w:between w:val="nil"/>
              </w:pBdr>
              <w:spacing w:before="36" w:after="36"/>
              <w:jc w:val="center"/>
              <w:rPr>
                <w:color w:val="000000"/>
              </w:rPr>
            </w:pPr>
            <w:r>
              <w:rPr>
                <w:color w:val="000000"/>
              </w:rPr>
              <w:t>0.19.8-r603</w:t>
            </w:r>
          </w:p>
        </w:tc>
        <w:tc>
          <w:tcPr>
            <w:tcW w:w="3821" w:type="dxa"/>
          </w:tcPr>
          <w:p w14:paraId="00000150" w14:textId="77777777" w:rsidR="00C514A6" w:rsidRDefault="00000000">
            <w:pPr>
              <w:pBdr>
                <w:top w:val="nil"/>
                <w:left w:val="nil"/>
                <w:bottom w:val="nil"/>
                <w:right w:val="nil"/>
                <w:between w:val="nil"/>
              </w:pBdr>
              <w:spacing w:before="36" w:after="36"/>
              <w:jc w:val="center"/>
              <w:rPr>
                <w:color w:val="000000"/>
              </w:rPr>
            </w:pPr>
            <w:hyperlink r:id="rId46">
              <w:r>
                <w:rPr>
                  <w:color w:val="156082"/>
                </w:rPr>
                <w:t>https://github.com/chhylp123/hifiasm</w:t>
              </w:r>
            </w:hyperlink>
          </w:p>
        </w:tc>
      </w:tr>
      <w:tr w:rsidR="00C514A6" w14:paraId="68CB8C60" w14:textId="77777777" w:rsidTr="00C514A6">
        <w:tc>
          <w:tcPr>
            <w:tcW w:w="1286" w:type="dxa"/>
          </w:tcPr>
          <w:p w14:paraId="00000151" w14:textId="77777777" w:rsidR="00C514A6" w:rsidRDefault="00000000">
            <w:pPr>
              <w:pBdr>
                <w:top w:val="nil"/>
                <w:left w:val="nil"/>
                <w:bottom w:val="nil"/>
                <w:right w:val="nil"/>
                <w:between w:val="nil"/>
              </w:pBdr>
              <w:spacing w:before="36" w:after="36"/>
              <w:jc w:val="center"/>
              <w:rPr>
                <w:color w:val="000000"/>
              </w:rPr>
            </w:pPr>
            <w:r>
              <w:rPr>
                <w:color w:val="000000"/>
              </w:rPr>
              <w:t>Merqury.FK</w:t>
            </w:r>
          </w:p>
        </w:tc>
        <w:tc>
          <w:tcPr>
            <w:tcW w:w="3721" w:type="dxa"/>
          </w:tcPr>
          <w:p w14:paraId="00000152" w14:textId="77777777" w:rsidR="00C514A6" w:rsidRDefault="00000000">
            <w:pPr>
              <w:pBdr>
                <w:top w:val="nil"/>
                <w:left w:val="nil"/>
                <w:bottom w:val="nil"/>
                <w:right w:val="nil"/>
                <w:between w:val="nil"/>
              </w:pBdr>
              <w:spacing w:before="36" w:after="36"/>
              <w:jc w:val="center"/>
              <w:rPr>
                <w:color w:val="000000"/>
              </w:rPr>
            </w:pPr>
            <w:r>
              <w:rPr>
                <w:color w:val="000000"/>
              </w:rPr>
              <w:t>d00d98157618f4e8d1a9190026b19b471055b22e</w:t>
            </w:r>
          </w:p>
        </w:tc>
        <w:tc>
          <w:tcPr>
            <w:tcW w:w="3821" w:type="dxa"/>
          </w:tcPr>
          <w:p w14:paraId="00000153" w14:textId="77777777" w:rsidR="00C514A6" w:rsidRDefault="00000000">
            <w:pPr>
              <w:pBdr>
                <w:top w:val="nil"/>
                <w:left w:val="nil"/>
                <w:bottom w:val="nil"/>
                <w:right w:val="nil"/>
                <w:between w:val="nil"/>
              </w:pBdr>
              <w:spacing w:before="36" w:after="36"/>
              <w:jc w:val="center"/>
              <w:rPr>
                <w:color w:val="000000"/>
              </w:rPr>
            </w:pPr>
            <w:hyperlink r:id="rId47">
              <w:r>
                <w:rPr>
                  <w:color w:val="156082"/>
                </w:rPr>
                <w:t>https://github.com/thegenemyers/MERQURY.FK</w:t>
              </w:r>
            </w:hyperlink>
          </w:p>
        </w:tc>
      </w:tr>
      <w:tr w:rsidR="00C514A6" w14:paraId="63D52B98" w14:textId="77777777" w:rsidTr="00C514A6">
        <w:tc>
          <w:tcPr>
            <w:tcW w:w="1286" w:type="dxa"/>
          </w:tcPr>
          <w:p w14:paraId="00000154" w14:textId="77777777" w:rsidR="00C514A6" w:rsidRDefault="00000000">
            <w:pPr>
              <w:pBdr>
                <w:top w:val="nil"/>
                <w:left w:val="nil"/>
                <w:bottom w:val="nil"/>
                <w:right w:val="nil"/>
                <w:between w:val="nil"/>
              </w:pBdr>
              <w:spacing w:before="36" w:after="36"/>
              <w:jc w:val="center"/>
              <w:rPr>
                <w:color w:val="000000"/>
              </w:rPr>
            </w:pPr>
            <w:r>
              <w:rPr>
                <w:color w:val="000000"/>
              </w:rPr>
              <w:t>Minimap2</w:t>
            </w:r>
          </w:p>
        </w:tc>
        <w:tc>
          <w:tcPr>
            <w:tcW w:w="3721" w:type="dxa"/>
          </w:tcPr>
          <w:p w14:paraId="00000155" w14:textId="77777777" w:rsidR="00C514A6" w:rsidRDefault="00000000">
            <w:pPr>
              <w:pBdr>
                <w:top w:val="nil"/>
                <w:left w:val="nil"/>
                <w:bottom w:val="nil"/>
                <w:right w:val="nil"/>
                <w:between w:val="nil"/>
              </w:pBdr>
              <w:spacing w:before="36" w:after="36"/>
              <w:jc w:val="center"/>
              <w:rPr>
                <w:color w:val="000000"/>
              </w:rPr>
            </w:pPr>
            <w:r>
              <w:rPr>
                <w:color w:val="000000"/>
              </w:rPr>
              <w:t>2.24-r1122</w:t>
            </w:r>
          </w:p>
        </w:tc>
        <w:tc>
          <w:tcPr>
            <w:tcW w:w="3821" w:type="dxa"/>
          </w:tcPr>
          <w:p w14:paraId="00000156" w14:textId="77777777" w:rsidR="00C514A6" w:rsidRDefault="00000000">
            <w:pPr>
              <w:pBdr>
                <w:top w:val="nil"/>
                <w:left w:val="nil"/>
                <w:bottom w:val="nil"/>
                <w:right w:val="nil"/>
                <w:between w:val="nil"/>
              </w:pBdr>
              <w:spacing w:before="36" w:after="36"/>
              <w:jc w:val="center"/>
              <w:rPr>
                <w:color w:val="000000"/>
              </w:rPr>
            </w:pPr>
            <w:hyperlink r:id="rId48">
              <w:r>
                <w:rPr>
                  <w:color w:val="156082"/>
                </w:rPr>
                <w:t>https://github.com/lh3/minimap2</w:t>
              </w:r>
            </w:hyperlink>
          </w:p>
        </w:tc>
      </w:tr>
      <w:tr w:rsidR="00C514A6" w14:paraId="03F65591" w14:textId="77777777" w:rsidTr="00C514A6">
        <w:tc>
          <w:tcPr>
            <w:tcW w:w="1286" w:type="dxa"/>
          </w:tcPr>
          <w:p w14:paraId="00000157" w14:textId="77777777" w:rsidR="00C514A6" w:rsidRDefault="00000000">
            <w:pPr>
              <w:pBdr>
                <w:top w:val="nil"/>
                <w:left w:val="nil"/>
                <w:bottom w:val="nil"/>
                <w:right w:val="nil"/>
                <w:between w:val="nil"/>
              </w:pBdr>
              <w:spacing w:before="36" w:after="36"/>
              <w:jc w:val="center"/>
              <w:rPr>
                <w:color w:val="000000"/>
              </w:rPr>
            </w:pPr>
            <w:r>
              <w:rPr>
                <w:color w:val="000000"/>
              </w:rPr>
              <w:t>MitoHiFi</w:t>
            </w:r>
          </w:p>
        </w:tc>
        <w:tc>
          <w:tcPr>
            <w:tcW w:w="3721" w:type="dxa"/>
          </w:tcPr>
          <w:p w14:paraId="00000158" w14:textId="77777777" w:rsidR="00C514A6" w:rsidRDefault="00000000">
            <w:pPr>
              <w:pBdr>
                <w:top w:val="nil"/>
                <w:left w:val="nil"/>
                <w:bottom w:val="nil"/>
                <w:right w:val="nil"/>
                <w:between w:val="nil"/>
              </w:pBdr>
              <w:spacing w:before="36" w:after="36"/>
              <w:jc w:val="center"/>
              <w:rPr>
                <w:color w:val="000000"/>
              </w:rPr>
            </w:pPr>
            <w:r>
              <w:rPr>
                <w:color w:val="000000"/>
              </w:rPr>
              <w:t>3</w:t>
            </w:r>
          </w:p>
        </w:tc>
        <w:tc>
          <w:tcPr>
            <w:tcW w:w="3821" w:type="dxa"/>
          </w:tcPr>
          <w:p w14:paraId="00000159" w14:textId="77777777" w:rsidR="00C514A6" w:rsidRDefault="00000000">
            <w:pPr>
              <w:pBdr>
                <w:top w:val="nil"/>
                <w:left w:val="nil"/>
                <w:bottom w:val="nil"/>
                <w:right w:val="nil"/>
                <w:between w:val="nil"/>
              </w:pBdr>
              <w:spacing w:before="36" w:after="36"/>
              <w:jc w:val="center"/>
              <w:rPr>
                <w:color w:val="000000"/>
              </w:rPr>
            </w:pPr>
            <w:hyperlink r:id="rId49">
              <w:r>
                <w:rPr>
                  <w:color w:val="156082"/>
                </w:rPr>
                <w:t>https://github.com/marcelauliano/MitoHiFi</w:t>
              </w:r>
            </w:hyperlink>
          </w:p>
        </w:tc>
      </w:tr>
      <w:tr w:rsidR="00C514A6" w14:paraId="1C3D4C02" w14:textId="77777777" w:rsidTr="00C514A6">
        <w:tc>
          <w:tcPr>
            <w:tcW w:w="1286" w:type="dxa"/>
          </w:tcPr>
          <w:p w14:paraId="0000015A" w14:textId="77777777" w:rsidR="00C514A6" w:rsidRDefault="00000000">
            <w:pPr>
              <w:pBdr>
                <w:top w:val="nil"/>
                <w:left w:val="nil"/>
                <w:bottom w:val="nil"/>
                <w:right w:val="nil"/>
                <w:between w:val="nil"/>
              </w:pBdr>
              <w:spacing w:before="36" w:after="36"/>
              <w:jc w:val="center"/>
              <w:rPr>
                <w:color w:val="000000"/>
              </w:rPr>
            </w:pPr>
            <w:proofErr w:type="spellStart"/>
            <w:r>
              <w:rPr>
                <w:color w:val="000000"/>
              </w:rPr>
              <w:t>MultiQC</w:t>
            </w:r>
            <w:proofErr w:type="spellEnd"/>
          </w:p>
        </w:tc>
        <w:tc>
          <w:tcPr>
            <w:tcW w:w="3721" w:type="dxa"/>
          </w:tcPr>
          <w:p w14:paraId="0000015B" w14:textId="77777777" w:rsidR="00C514A6" w:rsidRDefault="00000000">
            <w:pPr>
              <w:pBdr>
                <w:top w:val="nil"/>
                <w:left w:val="nil"/>
                <w:bottom w:val="nil"/>
                <w:right w:val="nil"/>
                <w:between w:val="nil"/>
              </w:pBdr>
              <w:spacing w:before="36" w:after="36"/>
              <w:jc w:val="center"/>
              <w:rPr>
                <w:color w:val="000000"/>
              </w:rPr>
            </w:pPr>
            <w:r>
              <w:rPr>
                <w:color w:val="000000"/>
              </w:rPr>
              <w:t>1.14, 1.17 and 1.18</w:t>
            </w:r>
          </w:p>
        </w:tc>
        <w:tc>
          <w:tcPr>
            <w:tcW w:w="3821" w:type="dxa"/>
          </w:tcPr>
          <w:p w14:paraId="0000015C" w14:textId="77777777" w:rsidR="00C514A6" w:rsidRDefault="00000000">
            <w:pPr>
              <w:pBdr>
                <w:top w:val="nil"/>
                <w:left w:val="nil"/>
                <w:bottom w:val="nil"/>
                <w:right w:val="nil"/>
                <w:between w:val="nil"/>
              </w:pBdr>
              <w:spacing w:before="36" w:after="36"/>
              <w:jc w:val="center"/>
              <w:rPr>
                <w:color w:val="000000"/>
              </w:rPr>
            </w:pPr>
            <w:hyperlink r:id="rId50">
              <w:r>
                <w:rPr>
                  <w:color w:val="156082"/>
                </w:rPr>
                <w:t>https://github.com/MultiQC/MultiQC</w:t>
              </w:r>
            </w:hyperlink>
          </w:p>
        </w:tc>
      </w:tr>
      <w:tr w:rsidR="00C514A6" w14:paraId="7699A245" w14:textId="77777777" w:rsidTr="00C514A6">
        <w:tc>
          <w:tcPr>
            <w:tcW w:w="1286" w:type="dxa"/>
          </w:tcPr>
          <w:p w14:paraId="0000015D" w14:textId="77777777" w:rsidR="00C514A6" w:rsidRDefault="00000000">
            <w:pPr>
              <w:pBdr>
                <w:top w:val="nil"/>
                <w:left w:val="nil"/>
                <w:bottom w:val="nil"/>
                <w:right w:val="nil"/>
                <w:between w:val="nil"/>
              </w:pBdr>
              <w:spacing w:before="36" w:after="36"/>
              <w:jc w:val="center"/>
              <w:rPr>
                <w:color w:val="000000"/>
              </w:rPr>
            </w:pPr>
            <w:proofErr w:type="spellStart"/>
            <w:r>
              <w:rPr>
                <w:color w:val="000000"/>
              </w:rPr>
              <w:t>Nextflow</w:t>
            </w:r>
            <w:proofErr w:type="spellEnd"/>
          </w:p>
        </w:tc>
        <w:tc>
          <w:tcPr>
            <w:tcW w:w="3721" w:type="dxa"/>
          </w:tcPr>
          <w:p w14:paraId="0000015E" w14:textId="77777777" w:rsidR="00C514A6" w:rsidRDefault="00000000">
            <w:pPr>
              <w:pBdr>
                <w:top w:val="nil"/>
                <w:left w:val="nil"/>
                <w:bottom w:val="nil"/>
                <w:right w:val="nil"/>
                <w:between w:val="nil"/>
              </w:pBdr>
              <w:spacing w:before="36" w:after="36"/>
              <w:jc w:val="center"/>
              <w:rPr>
                <w:color w:val="000000"/>
              </w:rPr>
            </w:pPr>
            <w:r>
              <w:rPr>
                <w:color w:val="000000"/>
              </w:rPr>
              <w:t>23.04.0-5857</w:t>
            </w:r>
          </w:p>
        </w:tc>
        <w:tc>
          <w:tcPr>
            <w:tcW w:w="3821" w:type="dxa"/>
          </w:tcPr>
          <w:p w14:paraId="0000015F" w14:textId="77777777" w:rsidR="00C514A6" w:rsidRDefault="00000000">
            <w:pPr>
              <w:pBdr>
                <w:top w:val="nil"/>
                <w:left w:val="nil"/>
                <w:bottom w:val="nil"/>
                <w:right w:val="nil"/>
                <w:between w:val="nil"/>
              </w:pBdr>
              <w:spacing w:before="36" w:after="36"/>
              <w:jc w:val="center"/>
              <w:rPr>
                <w:color w:val="000000"/>
              </w:rPr>
            </w:pPr>
            <w:hyperlink r:id="rId51">
              <w:r>
                <w:rPr>
                  <w:color w:val="156082"/>
                </w:rPr>
                <w:t>https://github.com/nextflow-io/nextflow</w:t>
              </w:r>
            </w:hyperlink>
          </w:p>
        </w:tc>
      </w:tr>
      <w:tr w:rsidR="00C514A6" w14:paraId="7EF31E15" w14:textId="77777777" w:rsidTr="00C514A6">
        <w:tc>
          <w:tcPr>
            <w:tcW w:w="1286" w:type="dxa"/>
          </w:tcPr>
          <w:p w14:paraId="00000160" w14:textId="77777777" w:rsidR="00C514A6" w:rsidRDefault="00000000">
            <w:pPr>
              <w:pBdr>
                <w:top w:val="nil"/>
                <w:left w:val="nil"/>
                <w:bottom w:val="nil"/>
                <w:right w:val="nil"/>
                <w:between w:val="nil"/>
              </w:pBdr>
              <w:spacing w:before="36" w:after="36"/>
              <w:jc w:val="center"/>
              <w:rPr>
                <w:color w:val="000000"/>
              </w:rPr>
            </w:pPr>
            <w:proofErr w:type="spellStart"/>
            <w:r>
              <w:rPr>
                <w:color w:val="000000"/>
              </w:rPr>
              <w:t>PretextView</w:t>
            </w:r>
            <w:proofErr w:type="spellEnd"/>
          </w:p>
        </w:tc>
        <w:tc>
          <w:tcPr>
            <w:tcW w:w="3721" w:type="dxa"/>
          </w:tcPr>
          <w:p w14:paraId="00000161" w14:textId="77777777" w:rsidR="00C514A6" w:rsidRDefault="00000000">
            <w:pPr>
              <w:pBdr>
                <w:top w:val="nil"/>
                <w:left w:val="nil"/>
                <w:bottom w:val="nil"/>
                <w:right w:val="nil"/>
                <w:between w:val="nil"/>
              </w:pBdr>
              <w:spacing w:before="36" w:after="36"/>
              <w:jc w:val="center"/>
              <w:rPr>
                <w:color w:val="000000"/>
              </w:rPr>
            </w:pPr>
            <w:r>
              <w:rPr>
                <w:color w:val="000000"/>
              </w:rPr>
              <w:t>0.2</w:t>
            </w:r>
          </w:p>
        </w:tc>
        <w:tc>
          <w:tcPr>
            <w:tcW w:w="3821" w:type="dxa"/>
          </w:tcPr>
          <w:p w14:paraId="00000162" w14:textId="77777777" w:rsidR="00C514A6" w:rsidRDefault="00000000">
            <w:pPr>
              <w:pBdr>
                <w:top w:val="nil"/>
                <w:left w:val="nil"/>
                <w:bottom w:val="nil"/>
                <w:right w:val="nil"/>
                <w:between w:val="nil"/>
              </w:pBdr>
              <w:spacing w:before="36" w:after="36"/>
              <w:jc w:val="center"/>
              <w:rPr>
                <w:color w:val="000000"/>
              </w:rPr>
            </w:pPr>
            <w:hyperlink r:id="rId52">
              <w:r>
                <w:rPr>
                  <w:color w:val="156082"/>
                </w:rPr>
                <w:t>https://github.com/sanger-tol/PretextView</w:t>
              </w:r>
            </w:hyperlink>
          </w:p>
        </w:tc>
      </w:tr>
      <w:tr w:rsidR="00C514A6" w14:paraId="4FD616EC" w14:textId="77777777" w:rsidTr="00C514A6">
        <w:tc>
          <w:tcPr>
            <w:tcW w:w="1286" w:type="dxa"/>
          </w:tcPr>
          <w:p w14:paraId="00000163" w14:textId="77777777" w:rsidR="00C514A6" w:rsidRDefault="00000000">
            <w:pPr>
              <w:pBdr>
                <w:top w:val="nil"/>
                <w:left w:val="nil"/>
                <w:bottom w:val="nil"/>
                <w:right w:val="nil"/>
                <w:between w:val="nil"/>
              </w:pBdr>
              <w:spacing w:before="36" w:after="36"/>
              <w:jc w:val="center"/>
              <w:rPr>
                <w:color w:val="000000"/>
              </w:rPr>
            </w:pPr>
            <w:proofErr w:type="spellStart"/>
            <w:r>
              <w:rPr>
                <w:color w:val="000000"/>
              </w:rPr>
              <w:t>samtools</w:t>
            </w:r>
            <w:proofErr w:type="spellEnd"/>
          </w:p>
        </w:tc>
        <w:tc>
          <w:tcPr>
            <w:tcW w:w="3721" w:type="dxa"/>
          </w:tcPr>
          <w:p w14:paraId="00000164" w14:textId="77777777" w:rsidR="00C514A6" w:rsidRDefault="00000000">
            <w:pPr>
              <w:pBdr>
                <w:top w:val="nil"/>
                <w:left w:val="nil"/>
                <w:bottom w:val="nil"/>
                <w:right w:val="nil"/>
                <w:between w:val="nil"/>
              </w:pBdr>
              <w:spacing w:before="36" w:after="36"/>
              <w:jc w:val="center"/>
              <w:rPr>
                <w:color w:val="000000"/>
              </w:rPr>
            </w:pPr>
            <w:r>
              <w:rPr>
                <w:color w:val="000000"/>
              </w:rPr>
              <w:t>1.19.2</w:t>
            </w:r>
          </w:p>
        </w:tc>
        <w:tc>
          <w:tcPr>
            <w:tcW w:w="3821" w:type="dxa"/>
          </w:tcPr>
          <w:p w14:paraId="00000165" w14:textId="77777777" w:rsidR="00C514A6" w:rsidRDefault="00000000">
            <w:pPr>
              <w:pBdr>
                <w:top w:val="nil"/>
                <w:left w:val="nil"/>
                <w:bottom w:val="nil"/>
                <w:right w:val="nil"/>
                <w:between w:val="nil"/>
              </w:pBdr>
              <w:spacing w:before="36" w:after="36"/>
              <w:jc w:val="center"/>
              <w:rPr>
                <w:color w:val="000000"/>
              </w:rPr>
            </w:pPr>
            <w:hyperlink r:id="rId53">
              <w:r>
                <w:rPr>
                  <w:color w:val="156082"/>
                </w:rPr>
                <w:t>https://github.com/samtools/samtools</w:t>
              </w:r>
            </w:hyperlink>
          </w:p>
        </w:tc>
      </w:tr>
      <w:tr w:rsidR="00C514A6" w14:paraId="633A28FC" w14:textId="77777777" w:rsidTr="00C514A6">
        <w:tc>
          <w:tcPr>
            <w:tcW w:w="1286" w:type="dxa"/>
          </w:tcPr>
          <w:p w14:paraId="00000166" w14:textId="77777777" w:rsidR="00C514A6" w:rsidRDefault="00000000">
            <w:pPr>
              <w:pBdr>
                <w:top w:val="nil"/>
                <w:left w:val="nil"/>
                <w:bottom w:val="nil"/>
                <w:right w:val="nil"/>
                <w:between w:val="nil"/>
              </w:pBdr>
              <w:spacing w:before="36" w:after="36"/>
              <w:jc w:val="center"/>
              <w:rPr>
                <w:color w:val="000000"/>
              </w:rPr>
            </w:pPr>
            <w:r>
              <w:rPr>
                <w:color w:val="000000"/>
              </w:rPr>
              <w:t>sanger-</w:t>
            </w:r>
            <w:proofErr w:type="spellStart"/>
            <w:r>
              <w:rPr>
                <w:color w:val="000000"/>
              </w:rPr>
              <w:t>tol</w:t>
            </w:r>
            <w:proofErr w:type="spellEnd"/>
            <w:r>
              <w:rPr>
                <w:color w:val="000000"/>
              </w:rPr>
              <w:t>/</w:t>
            </w:r>
            <w:proofErr w:type="spellStart"/>
            <w:r>
              <w:rPr>
                <w:color w:val="000000"/>
              </w:rPr>
              <w:t>blobtoolkit</w:t>
            </w:r>
            <w:proofErr w:type="spellEnd"/>
          </w:p>
        </w:tc>
        <w:tc>
          <w:tcPr>
            <w:tcW w:w="3721" w:type="dxa"/>
          </w:tcPr>
          <w:p w14:paraId="00000167" w14:textId="77777777" w:rsidR="00C514A6" w:rsidRDefault="00000000">
            <w:pPr>
              <w:pBdr>
                <w:top w:val="nil"/>
                <w:left w:val="nil"/>
                <w:bottom w:val="nil"/>
                <w:right w:val="nil"/>
                <w:between w:val="nil"/>
              </w:pBdr>
              <w:spacing w:before="36" w:after="36"/>
              <w:jc w:val="center"/>
              <w:rPr>
                <w:color w:val="000000"/>
              </w:rPr>
            </w:pPr>
            <w:r>
              <w:rPr>
                <w:color w:val="000000"/>
              </w:rPr>
              <w:t>0.5.1</w:t>
            </w:r>
          </w:p>
        </w:tc>
        <w:tc>
          <w:tcPr>
            <w:tcW w:w="3821" w:type="dxa"/>
          </w:tcPr>
          <w:p w14:paraId="00000168" w14:textId="77777777" w:rsidR="00C514A6" w:rsidRDefault="00000000">
            <w:pPr>
              <w:pBdr>
                <w:top w:val="nil"/>
                <w:left w:val="nil"/>
                <w:bottom w:val="nil"/>
                <w:right w:val="nil"/>
                <w:between w:val="nil"/>
              </w:pBdr>
              <w:spacing w:before="36" w:after="36"/>
              <w:jc w:val="center"/>
              <w:rPr>
                <w:color w:val="000000"/>
              </w:rPr>
            </w:pPr>
            <w:hyperlink r:id="rId54">
              <w:r>
                <w:rPr>
                  <w:color w:val="156082"/>
                </w:rPr>
                <w:t>https://github.com/sanger-tol/blobtoolkit</w:t>
              </w:r>
            </w:hyperlink>
          </w:p>
        </w:tc>
      </w:tr>
      <w:tr w:rsidR="00C514A6" w14:paraId="49432FCD" w14:textId="77777777" w:rsidTr="00C514A6">
        <w:tc>
          <w:tcPr>
            <w:tcW w:w="1286" w:type="dxa"/>
          </w:tcPr>
          <w:p w14:paraId="00000169" w14:textId="77777777" w:rsidR="00C514A6" w:rsidRDefault="00000000">
            <w:pPr>
              <w:pBdr>
                <w:top w:val="nil"/>
                <w:left w:val="nil"/>
                <w:bottom w:val="nil"/>
                <w:right w:val="nil"/>
                <w:between w:val="nil"/>
              </w:pBdr>
              <w:spacing w:before="36" w:after="36"/>
              <w:jc w:val="center"/>
              <w:rPr>
                <w:color w:val="000000"/>
              </w:rPr>
            </w:pPr>
            <w:proofErr w:type="spellStart"/>
            <w:r>
              <w:rPr>
                <w:color w:val="000000"/>
              </w:rPr>
              <w:t>Seqtk</w:t>
            </w:r>
            <w:proofErr w:type="spellEnd"/>
          </w:p>
        </w:tc>
        <w:tc>
          <w:tcPr>
            <w:tcW w:w="3721" w:type="dxa"/>
          </w:tcPr>
          <w:p w14:paraId="0000016A" w14:textId="77777777" w:rsidR="00C514A6" w:rsidRDefault="00000000">
            <w:pPr>
              <w:pBdr>
                <w:top w:val="nil"/>
                <w:left w:val="nil"/>
                <w:bottom w:val="nil"/>
                <w:right w:val="nil"/>
                <w:between w:val="nil"/>
              </w:pBdr>
              <w:spacing w:before="36" w:after="36"/>
              <w:jc w:val="center"/>
              <w:rPr>
                <w:color w:val="000000"/>
              </w:rPr>
            </w:pPr>
            <w:r>
              <w:rPr>
                <w:color w:val="000000"/>
              </w:rPr>
              <w:t>1.3</w:t>
            </w:r>
          </w:p>
        </w:tc>
        <w:tc>
          <w:tcPr>
            <w:tcW w:w="3821" w:type="dxa"/>
          </w:tcPr>
          <w:p w14:paraId="0000016B" w14:textId="77777777" w:rsidR="00C514A6" w:rsidRDefault="00000000">
            <w:pPr>
              <w:pBdr>
                <w:top w:val="nil"/>
                <w:left w:val="nil"/>
                <w:bottom w:val="nil"/>
                <w:right w:val="nil"/>
                <w:between w:val="nil"/>
              </w:pBdr>
              <w:spacing w:before="36" w:after="36"/>
              <w:jc w:val="center"/>
              <w:rPr>
                <w:color w:val="000000"/>
              </w:rPr>
            </w:pPr>
            <w:hyperlink r:id="rId55">
              <w:r>
                <w:rPr>
                  <w:color w:val="156082"/>
                </w:rPr>
                <w:t>https://github.com/lh3/seqtk</w:t>
              </w:r>
            </w:hyperlink>
          </w:p>
        </w:tc>
      </w:tr>
      <w:tr w:rsidR="00C514A6" w14:paraId="318DA6A9" w14:textId="77777777" w:rsidTr="00C514A6">
        <w:tc>
          <w:tcPr>
            <w:tcW w:w="1286" w:type="dxa"/>
          </w:tcPr>
          <w:p w14:paraId="0000016C" w14:textId="77777777" w:rsidR="00C514A6" w:rsidRDefault="00000000">
            <w:pPr>
              <w:pBdr>
                <w:top w:val="nil"/>
                <w:left w:val="nil"/>
                <w:bottom w:val="nil"/>
                <w:right w:val="nil"/>
                <w:between w:val="nil"/>
              </w:pBdr>
              <w:spacing w:before="36" w:after="36"/>
              <w:jc w:val="center"/>
              <w:rPr>
                <w:color w:val="000000"/>
              </w:rPr>
            </w:pPr>
            <w:r>
              <w:rPr>
                <w:color w:val="000000"/>
              </w:rPr>
              <w:t>Singularity</w:t>
            </w:r>
          </w:p>
        </w:tc>
        <w:tc>
          <w:tcPr>
            <w:tcW w:w="3721" w:type="dxa"/>
          </w:tcPr>
          <w:p w14:paraId="0000016D" w14:textId="77777777" w:rsidR="00C514A6" w:rsidRDefault="00000000">
            <w:pPr>
              <w:pBdr>
                <w:top w:val="nil"/>
                <w:left w:val="nil"/>
                <w:bottom w:val="nil"/>
                <w:right w:val="nil"/>
                <w:between w:val="nil"/>
              </w:pBdr>
              <w:spacing w:before="36" w:after="36"/>
              <w:jc w:val="center"/>
              <w:rPr>
                <w:color w:val="000000"/>
              </w:rPr>
            </w:pPr>
            <w:r>
              <w:rPr>
                <w:color w:val="000000"/>
              </w:rPr>
              <w:t>3.9.0</w:t>
            </w:r>
          </w:p>
        </w:tc>
        <w:tc>
          <w:tcPr>
            <w:tcW w:w="3821" w:type="dxa"/>
          </w:tcPr>
          <w:p w14:paraId="0000016E" w14:textId="77777777" w:rsidR="00C514A6" w:rsidRDefault="00000000">
            <w:pPr>
              <w:pBdr>
                <w:top w:val="nil"/>
                <w:left w:val="nil"/>
                <w:bottom w:val="nil"/>
                <w:right w:val="nil"/>
                <w:between w:val="nil"/>
              </w:pBdr>
              <w:spacing w:before="36" w:after="36"/>
              <w:jc w:val="center"/>
              <w:rPr>
                <w:color w:val="000000"/>
              </w:rPr>
            </w:pPr>
            <w:hyperlink r:id="rId56">
              <w:r>
                <w:rPr>
                  <w:color w:val="156082"/>
                </w:rPr>
                <w:t>https://github.com/sylabs/singularity</w:t>
              </w:r>
            </w:hyperlink>
          </w:p>
        </w:tc>
      </w:tr>
      <w:tr w:rsidR="00C514A6" w14:paraId="223F7D69" w14:textId="77777777" w:rsidTr="00C514A6">
        <w:tc>
          <w:tcPr>
            <w:tcW w:w="1286" w:type="dxa"/>
          </w:tcPr>
          <w:p w14:paraId="0000016F" w14:textId="77777777" w:rsidR="00C514A6" w:rsidRDefault="00000000">
            <w:pPr>
              <w:pBdr>
                <w:top w:val="nil"/>
                <w:left w:val="nil"/>
                <w:bottom w:val="nil"/>
                <w:right w:val="nil"/>
                <w:between w:val="nil"/>
              </w:pBdr>
              <w:spacing w:before="36" w:after="36"/>
              <w:jc w:val="center"/>
              <w:rPr>
                <w:color w:val="000000"/>
              </w:rPr>
            </w:pPr>
            <w:proofErr w:type="spellStart"/>
            <w:r>
              <w:rPr>
                <w:color w:val="000000"/>
              </w:rPr>
              <w:t>TreeVal</w:t>
            </w:r>
            <w:proofErr w:type="spellEnd"/>
          </w:p>
        </w:tc>
        <w:tc>
          <w:tcPr>
            <w:tcW w:w="3721" w:type="dxa"/>
          </w:tcPr>
          <w:p w14:paraId="00000170" w14:textId="77777777" w:rsidR="00C514A6" w:rsidRDefault="00000000">
            <w:pPr>
              <w:pBdr>
                <w:top w:val="nil"/>
                <w:left w:val="nil"/>
                <w:bottom w:val="nil"/>
                <w:right w:val="nil"/>
                <w:between w:val="nil"/>
              </w:pBdr>
              <w:spacing w:before="36" w:after="36"/>
              <w:jc w:val="center"/>
              <w:rPr>
                <w:color w:val="000000"/>
              </w:rPr>
            </w:pPr>
            <w:r>
              <w:rPr>
                <w:color w:val="000000"/>
              </w:rPr>
              <w:t>1.1.0</w:t>
            </w:r>
          </w:p>
        </w:tc>
        <w:tc>
          <w:tcPr>
            <w:tcW w:w="3821" w:type="dxa"/>
          </w:tcPr>
          <w:p w14:paraId="00000171" w14:textId="77777777" w:rsidR="00C514A6" w:rsidRDefault="00000000">
            <w:pPr>
              <w:pBdr>
                <w:top w:val="nil"/>
                <w:left w:val="nil"/>
                <w:bottom w:val="nil"/>
                <w:right w:val="nil"/>
                <w:between w:val="nil"/>
              </w:pBdr>
              <w:spacing w:before="36" w:after="36"/>
              <w:jc w:val="center"/>
              <w:rPr>
                <w:color w:val="000000"/>
              </w:rPr>
            </w:pPr>
            <w:hyperlink r:id="rId57">
              <w:r>
                <w:rPr>
                  <w:color w:val="156082"/>
                </w:rPr>
                <w:t>https://github.com/sanger-tol/treeval</w:t>
              </w:r>
            </w:hyperlink>
          </w:p>
        </w:tc>
      </w:tr>
      <w:tr w:rsidR="00C514A6" w14:paraId="78BADAB7" w14:textId="77777777" w:rsidTr="00C514A6">
        <w:tc>
          <w:tcPr>
            <w:tcW w:w="1286" w:type="dxa"/>
          </w:tcPr>
          <w:p w14:paraId="00000172" w14:textId="77777777" w:rsidR="00C514A6" w:rsidRDefault="00000000">
            <w:pPr>
              <w:pBdr>
                <w:top w:val="nil"/>
                <w:left w:val="nil"/>
                <w:bottom w:val="nil"/>
                <w:right w:val="nil"/>
                <w:between w:val="nil"/>
              </w:pBdr>
              <w:spacing w:before="36" w:after="36"/>
              <w:jc w:val="center"/>
              <w:rPr>
                <w:color w:val="000000"/>
              </w:rPr>
            </w:pPr>
            <w:r>
              <w:rPr>
                <w:color w:val="000000"/>
              </w:rPr>
              <w:lastRenderedPageBreak/>
              <w:t>YaHS</w:t>
            </w:r>
          </w:p>
        </w:tc>
        <w:tc>
          <w:tcPr>
            <w:tcW w:w="3721" w:type="dxa"/>
          </w:tcPr>
          <w:p w14:paraId="00000173" w14:textId="77777777" w:rsidR="00C514A6" w:rsidRDefault="00000000">
            <w:pPr>
              <w:pBdr>
                <w:top w:val="nil"/>
                <w:left w:val="nil"/>
                <w:bottom w:val="nil"/>
                <w:right w:val="nil"/>
                <w:between w:val="nil"/>
              </w:pBdr>
              <w:spacing w:before="36" w:after="36"/>
              <w:jc w:val="center"/>
              <w:rPr>
                <w:color w:val="000000"/>
              </w:rPr>
            </w:pPr>
            <w:r>
              <w:rPr>
                <w:color w:val="000000"/>
              </w:rPr>
              <w:t>1.2a.2</w:t>
            </w:r>
          </w:p>
        </w:tc>
        <w:tc>
          <w:tcPr>
            <w:tcW w:w="3821" w:type="dxa"/>
          </w:tcPr>
          <w:p w14:paraId="00000174" w14:textId="77777777" w:rsidR="00C514A6" w:rsidRDefault="00000000">
            <w:pPr>
              <w:pBdr>
                <w:top w:val="nil"/>
                <w:left w:val="nil"/>
                <w:bottom w:val="nil"/>
                <w:right w:val="nil"/>
                <w:between w:val="nil"/>
              </w:pBdr>
              <w:spacing w:before="36" w:after="36"/>
              <w:jc w:val="center"/>
              <w:rPr>
                <w:color w:val="000000"/>
              </w:rPr>
            </w:pPr>
            <w:hyperlink r:id="rId58">
              <w:r>
                <w:rPr>
                  <w:color w:val="156082"/>
                </w:rPr>
                <w:t>https://github.com/c-zhou/yahs</w:t>
              </w:r>
            </w:hyperlink>
          </w:p>
        </w:tc>
      </w:tr>
    </w:tbl>
    <w:p w14:paraId="00000175" w14:textId="77777777" w:rsidR="00C514A6" w:rsidRDefault="00000000">
      <w:pPr>
        <w:pStyle w:val="Heading3"/>
      </w:pPr>
      <w:bookmarkStart w:id="88" w:name="bookmark=id.49x2ik5" w:colFirst="0" w:colLast="0"/>
      <w:bookmarkEnd w:id="88"/>
      <w:r>
        <w:t>Data availability</w:t>
      </w:r>
    </w:p>
    <w:p w14:paraId="00000176" w14:textId="77777777" w:rsidR="00C514A6" w:rsidRDefault="00000000">
      <w:pPr>
        <w:pBdr>
          <w:top w:val="nil"/>
          <w:left w:val="nil"/>
          <w:bottom w:val="nil"/>
          <w:right w:val="nil"/>
          <w:between w:val="nil"/>
        </w:pBdr>
        <w:spacing w:before="40" w:after="240"/>
        <w:rPr>
          <w:color w:val="000000"/>
        </w:rPr>
      </w:pPr>
      <w:r>
        <w:rPr>
          <w:color w:val="000000"/>
        </w:rPr>
        <w:t xml:space="preserve">European Nucleotide Archive: </w:t>
      </w:r>
      <w:proofErr w:type="spellStart"/>
      <w:r>
        <w:rPr>
          <w:color w:val="000000"/>
        </w:rPr>
        <w:t>Zygaena</w:t>
      </w:r>
      <w:proofErr w:type="spellEnd"/>
      <w:r>
        <w:rPr>
          <w:color w:val="000000"/>
        </w:rPr>
        <w:t xml:space="preserve"> </w:t>
      </w:r>
      <w:proofErr w:type="spellStart"/>
      <w:r>
        <w:rPr>
          <w:color w:val="000000"/>
        </w:rPr>
        <w:t>carniolica</w:t>
      </w:r>
      <w:proofErr w:type="spellEnd"/>
      <w:r>
        <w:rPr>
          <w:color w:val="000000"/>
        </w:rPr>
        <w:t xml:space="preserve"> (crepuscular burnet). Accession number </w:t>
      </w:r>
      <w:hyperlink r:id="rId59">
        <w:r>
          <w:rPr>
            <w:color w:val="156082"/>
          </w:rPr>
          <w:t>PRJEB78806</w:t>
        </w:r>
      </w:hyperlink>
      <w:r>
        <w:rPr>
          <w:color w:val="000000"/>
        </w:rPr>
        <w:t xml:space="preserve">. The genome sequence is released openly for reuse. The </w:t>
      </w:r>
      <w:proofErr w:type="spellStart"/>
      <w:r>
        <w:rPr>
          <w:i/>
          <w:color w:val="000000"/>
        </w:rPr>
        <w:t>Zygaena</w:t>
      </w:r>
      <w:proofErr w:type="spellEnd"/>
      <w:r>
        <w:rPr>
          <w:i/>
          <w:color w:val="000000"/>
        </w:rPr>
        <w:t xml:space="preserve"> </w:t>
      </w:r>
      <w:proofErr w:type="spellStart"/>
      <w:r>
        <w:rPr>
          <w:i/>
          <w:color w:val="000000"/>
        </w:rPr>
        <w:t>carniolica</w:t>
      </w:r>
      <w:proofErr w:type="spellEnd"/>
      <w:r>
        <w:rPr>
          <w:color w:val="000000"/>
        </w:rPr>
        <w:t xml:space="preserve"> genome sequencing initiative is part of Project Psyche, </w:t>
      </w:r>
      <w:sdt>
        <w:sdtPr>
          <w:tag w:val="goog_rdk_63"/>
          <w:id w:val="1724561300"/>
        </w:sdtPr>
        <w:sdtContent>
          <w:commentRangeStart w:id="89"/>
        </w:sdtContent>
      </w:sdt>
      <w:proofErr w:type="spellStart"/>
      <w:r>
        <w:rPr>
          <w:color w:val="000000"/>
        </w:rPr>
        <w:t>BioProject</w:t>
      </w:r>
      <w:proofErr w:type="spellEnd"/>
      <w:r>
        <w:rPr>
          <w:color w:val="000000"/>
        </w:rPr>
        <w:t xml:space="preserve"> </w:t>
      </w:r>
      <w:hyperlink r:id="rId60">
        <w:r>
          <w:rPr>
            <w:color w:val="156082"/>
          </w:rPr>
          <w:t>PRJEB71705</w:t>
        </w:r>
      </w:hyperlink>
      <w:r>
        <w:rPr>
          <w:color w:val="000000"/>
        </w:rPr>
        <w:t xml:space="preserve">. </w:t>
      </w:r>
      <w:commentRangeEnd w:id="89"/>
      <w:r>
        <w:commentReference w:id="89"/>
      </w:r>
      <w:r>
        <w:rPr>
          <w:color w:val="000000"/>
        </w:rPr>
        <w:t xml:space="preserve">All raw sequence data and the assembly have been deposited in INSDC databases. The genome will be annotated using available RNA-Seq data and presented through the Ensembl pipeline at the European Bioinformatics Institute. Raw data and assembly accession identifiers are reported in Tables </w:t>
      </w:r>
      <w:hyperlink w:anchor="bookmark=id.xvir7l">
        <w:r>
          <w:rPr>
            <w:color w:val="156082"/>
          </w:rPr>
          <w:t>1</w:t>
        </w:r>
      </w:hyperlink>
      <w:r>
        <w:rPr>
          <w:color w:val="000000"/>
        </w:rPr>
        <w:t xml:space="preserve"> and </w:t>
      </w:r>
      <w:hyperlink w:anchor="bookmark=id.4d34og8">
        <w:r>
          <w:rPr>
            <w:color w:val="156082"/>
          </w:rPr>
          <w:t>2</w:t>
        </w:r>
      </w:hyperlink>
      <w:r>
        <w:rPr>
          <w:color w:val="000000"/>
        </w:rPr>
        <w:t>.</w:t>
      </w:r>
    </w:p>
    <w:p w14:paraId="00000177" w14:textId="77777777" w:rsidR="00C514A6" w:rsidRDefault="00000000">
      <w:pPr>
        <w:pStyle w:val="Heading3"/>
      </w:pPr>
      <w:bookmarkStart w:id="90" w:name="bookmark=id.2p2csry" w:colFirst="0" w:colLast="0"/>
      <w:bookmarkEnd w:id="90"/>
      <w:r>
        <w:t>Wellcome Sanger Institute – Legal and Governance</w:t>
      </w:r>
    </w:p>
    <w:p w14:paraId="00000178" w14:textId="77777777" w:rsidR="00C514A6" w:rsidRDefault="00000000">
      <w:pPr>
        <w:pBdr>
          <w:top w:val="nil"/>
          <w:left w:val="nil"/>
          <w:bottom w:val="nil"/>
          <w:right w:val="nil"/>
          <w:between w:val="nil"/>
        </w:pBdr>
        <w:spacing w:before="40" w:after="240"/>
        <w:rPr>
          <w:color w:val="000000"/>
        </w:rPr>
      </w:pPr>
      <w:r>
        <w:rPr>
          <w:color w:val="000000"/>
        </w:rPr>
        <w:t>The materials that have contributed to this genome note have been supplied by a Tree of Life collaborator. The Wellcome Sanger Institute employs a process whereby due diligence is carried out proportionate to the nature of the materials themselves, and the circumstances under which they have been/are to be collected and provided for use. The purpose of this is to address and mitigate any potential legal and/or ethical implications of receipt and use of the materials as part of the research project, and to ensure that in doing so, we align with best practice wherever possible. The overarching areas of consideration are:</w:t>
      </w:r>
    </w:p>
    <w:p w14:paraId="00000179" w14:textId="77777777" w:rsidR="00C514A6" w:rsidRDefault="00000000">
      <w:pPr>
        <w:numPr>
          <w:ilvl w:val="0"/>
          <w:numId w:val="2"/>
        </w:numPr>
        <w:pBdr>
          <w:top w:val="nil"/>
          <w:left w:val="nil"/>
          <w:bottom w:val="nil"/>
          <w:right w:val="nil"/>
          <w:between w:val="nil"/>
        </w:pBdr>
        <w:spacing w:before="36" w:after="36"/>
      </w:pPr>
      <w:r>
        <w:rPr>
          <w:color w:val="000000"/>
        </w:rPr>
        <w:t>Ethical review of provenance and sourcing of the material</w:t>
      </w:r>
    </w:p>
    <w:p w14:paraId="0000017A" w14:textId="77777777" w:rsidR="00C514A6" w:rsidRDefault="00000000">
      <w:pPr>
        <w:numPr>
          <w:ilvl w:val="0"/>
          <w:numId w:val="2"/>
        </w:numPr>
        <w:pBdr>
          <w:top w:val="nil"/>
          <w:left w:val="nil"/>
          <w:bottom w:val="nil"/>
          <w:right w:val="nil"/>
          <w:between w:val="nil"/>
        </w:pBdr>
        <w:spacing w:before="36" w:after="36"/>
      </w:pPr>
      <w:r>
        <w:rPr>
          <w:color w:val="000000"/>
        </w:rPr>
        <w:t>Legality of collection, transfer and use (national and international).</w:t>
      </w:r>
    </w:p>
    <w:p w14:paraId="0000017B" w14:textId="77777777" w:rsidR="00C514A6" w:rsidRDefault="00000000">
      <w:pPr>
        <w:pBdr>
          <w:top w:val="nil"/>
          <w:left w:val="nil"/>
          <w:bottom w:val="nil"/>
          <w:right w:val="nil"/>
          <w:between w:val="nil"/>
        </w:pBdr>
        <w:spacing w:before="40" w:after="240"/>
        <w:rPr>
          <w:color w:val="000000"/>
        </w:rPr>
      </w:pPr>
      <w:r>
        <w:rPr>
          <w:color w:val="000000"/>
        </w:rPr>
        <w:t xml:space="preserve">Each transfer of samples is undertaken according to a Research Collaboration Agreement or Material Transfer Agreement </w:t>
      </w:r>
      <w:proofErr w:type="gramStart"/>
      <w:r>
        <w:rPr>
          <w:color w:val="000000"/>
        </w:rPr>
        <w:t>entered into</w:t>
      </w:r>
      <w:proofErr w:type="gramEnd"/>
      <w:r>
        <w:rPr>
          <w:color w:val="000000"/>
        </w:rPr>
        <w:t xml:space="preserve"> by the Tree of Life collaborator, Genome Research Limited (operating as the Wellcome Sanger Institute), and in some circumstances, other Tree of Life collaborators.</w:t>
      </w:r>
    </w:p>
    <w:p w14:paraId="0000017C" w14:textId="77777777" w:rsidR="00C514A6" w:rsidRDefault="00000000">
      <w:pPr>
        <w:pStyle w:val="Heading2"/>
      </w:pPr>
      <w:bookmarkStart w:id="91" w:name="bookmark=id.147n2zr" w:colFirst="0" w:colLast="0"/>
      <w:bookmarkEnd w:id="91"/>
      <w:r>
        <w:t>References</w:t>
      </w:r>
    </w:p>
    <w:p w14:paraId="0000017D" w14:textId="77777777" w:rsidR="00C514A6" w:rsidRDefault="00000000">
      <w:pPr>
        <w:pBdr>
          <w:top w:val="nil"/>
          <w:left w:val="nil"/>
          <w:bottom w:val="nil"/>
          <w:right w:val="nil"/>
          <w:between w:val="nil"/>
        </w:pBdr>
        <w:rPr>
          <w:color w:val="000000"/>
        </w:rPr>
      </w:pPr>
      <w:bookmarkStart w:id="92" w:name="bookmark=id.23ckvvd" w:colFirst="0" w:colLast="0"/>
      <w:bookmarkStart w:id="93" w:name="bookmark=id.3o7alnk" w:colFirst="0" w:colLast="0"/>
      <w:bookmarkEnd w:id="92"/>
      <w:bookmarkEnd w:id="93"/>
      <w:r>
        <w:rPr>
          <w:color w:val="000000"/>
        </w:rPr>
        <w:t xml:space="preserve">Allio R, Schomaker-Bastos A, </w:t>
      </w:r>
      <w:proofErr w:type="spellStart"/>
      <w:r>
        <w:rPr>
          <w:color w:val="000000"/>
        </w:rPr>
        <w:t>Romiguier</w:t>
      </w:r>
      <w:proofErr w:type="spellEnd"/>
      <w:r>
        <w:rPr>
          <w:color w:val="000000"/>
        </w:rPr>
        <w:t xml:space="preserve"> J, Prosdocimi F, Nabholz B, </w:t>
      </w:r>
      <w:proofErr w:type="spellStart"/>
      <w:r>
        <w:rPr>
          <w:color w:val="000000"/>
        </w:rPr>
        <w:t>Delsuc</w:t>
      </w:r>
      <w:proofErr w:type="spellEnd"/>
      <w:r>
        <w:rPr>
          <w:color w:val="000000"/>
        </w:rPr>
        <w:t xml:space="preserve"> F: </w:t>
      </w:r>
      <w:hyperlink r:id="rId61">
        <w:r>
          <w:rPr>
            <w:color w:val="156082"/>
          </w:rPr>
          <w:t>MitoFinder: Efficient automated large-scale extraction of mitogenomic data in target enrichment phylogenomics</w:t>
        </w:r>
      </w:hyperlink>
      <w:r>
        <w:rPr>
          <w:color w:val="000000"/>
        </w:rPr>
        <w:t xml:space="preserve">. </w:t>
      </w:r>
      <w:r>
        <w:rPr>
          <w:i/>
          <w:color w:val="000000"/>
        </w:rPr>
        <w:t>Molecular Ecology Resources</w:t>
      </w:r>
      <w:r>
        <w:rPr>
          <w:color w:val="000000"/>
        </w:rPr>
        <w:t xml:space="preserve">. 2020; </w:t>
      </w:r>
      <w:r>
        <w:rPr>
          <w:b/>
          <w:color w:val="000000"/>
        </w:rPr>
        <w:t>20</w:t>
      </w:r>
      <w:r>
        <w:rPr>
          <w:color w:val="000000"/>
        </w:rPr>
        <w:t>(4) 892–905.</w:t>
      </w:r>
    </w:p>
    <w:p w14:paraId="0000017E" w14:textId="77777777" w:rsidR="00C514A6" w:rsidRDefault="00000000">
      <w:pPr>
        <w:pBdr>
          <w:top w:val="nil"/>
          <w:left w:val="nil"/>
          <w:bottom w:val="nil"/>
          <w:right w:val="nil"/>
          <w:between w:val="nil"/>
        </w:pBdr>
        <w:rPr>
          <w:color w:val="000000"/>
        </w:rPr>
      </w:pPr>
      <w:bookmarkStart w:id="94" w:name="bookmark=id.ihv636" w:colFirst="0" w:colLast="0"/>
      <w:bookmarkEnd w:id="94"/>
      <w:r>
        <w:rPr>
          <w:color w:val="000000"/>
        </w:rPr>
        <w:t xml:space="preserve">Altschul SF, Gish W, Miller W, Myers EW, Lipman DJ: </w:t>
      </w:r>
      <w:hyperlink r:id="rId62">
        <w:r>
          <w:rPr>
            <w:color w:val="156082"/>
          </w:rPr>
          <w:t>Basic local alignment search tool</w:t>
        </w:r>
      </w:hyperlink>
      <w:r>
        <w:rPr>
          <w:color w:val="000000"/>
        </w:rPr>
        <w:t xml:space="preserve">. </w:t>
      </w:r>
      <w:r>
        <w:rPr>
          <w:i/>
          <w:color w:val="000000"/>
        </w:rPr>
        <w:t>Journal of Molecular Biology</w:t>
      </w:r>
      <w:r>
        <w:rPr>
          <w:color w:val="000000"/>
        </w:rPr>
        <w:t xml:space="preserve">. 1990; </w:t>
      </w:r>
      <w:r>
        <w:rPr>
          <w:b/>
          <w:color w:val="000000"/>
        </w:rPr>
        <w:t>215</w:t>
      </w:r>
      <w:r>
        <w:rPr>
          <w:color w:val="000000"/>
        </w:rPr>
        <w:t>(3) 403–10.</w:t>
      </w:r>
    </w:p>
    <w:p w14:paraId="0000017F" w14:textId="77777777" w:rsidR="00C514A6" w:rsidRDefault="00000000">
      <w:pPr>
        <w:pBdr>
          <w:top w:val="nil"/>
          <w:left w:val="nil"/>
          <w:bottom w:val="nil"/>
          <w:right w:val="nil"/>
          <w:between w:val="nil"/>
        </w:pBdr>
        <w:rPr>
          <w:color w:val="000000"/>
        </w:rPr>
      </w:pPr>
      <w:bookmarkStart w:id="95" w:name="bookmark=id.32hioqz" w:colFirst="0" w:colLast="0"/>
      <w:bookmarkEnd w:id="95"/>
      <w:r>
        <w:rPr>
          <w:color w:val="000000"/>
        </w:rPr>
        <w:t xml:space="preserve">Bateman A, Martin M-J, Orchard S, Magrane M, Ahmad S, et al.: </w:t>
      </w:r>
      <w:hyperlink r:id="rId63">
        <w:r>
          <w:rPr>
            <w:color w:val="156082"/>
          </w:rPr>
          <w:t>UniProt: The universal protein knowledgebase in 2023</w:t>
        </w:r>
      </w:hyperlink>
      <w:r>
        <w:rPr>
          <w:color w:val="000000"/>
        </w:rPr>
        <w:t xml:space="preserve">. </w:t>
      </w:r>
      <w:r>
        <w:rPr>
          <w:i/>
          <w:color w:val="000000"/>
        </w:rPr>
        <w:t>Nucleic Acids Research</w:t>
      </w:r>
      <w:r>
        <w:rPr>
          <w:color w:val="000000"/>
        </w:rPr>
        <w:t xml:space="preserve">. 2023; </w:t>
      </w:r>
      <w:r>
        <w:rPr>
          <w:b/>
          <w:color w:val="000000"/>
        </w:rPr>
        <w:t>51</w:t>
      </w:r>
      <w:r>
        <w:rPr>
          <w:color w:val="000000"/>
        </w:rPr>
        <w:t>(D1) D523–31.</w:t>
      </w:r>
    </w:p>
    <w:p w14:paraId="00000180" w14:textId="77777777" w:rsidR="00C514A6" w:rsidRDefault="00000000">
      <w:pPr>
        <w:pBdr>
          <w:top w:val="nil"/>
          <w:left w:val="nil"/>
          <w:bottom w:val="nil"/>
          <w:right w:val="nil"/>
          <w:between w:val="nil"/>
        </w:pBdr>
        <w:rPr>
          <w:color w:val="000000"/>
        </w:rPr>
      </w:pPr>
      <w:bookmarkStart w:id="96" w:name="bookmark=id.1hmsyys" w:colFirst="0" w:colLast="0"/>
      <w:bookmarkEnd w:id="96"/>
      <w:proofErr w:type="spellStart"/>
      <w:r>
        <w:rPr>
          <w:color w:val="000000"/>
        </w:rPr>
        <w:lastRenderedPageBreak/>
        <w:t>Buchfink</w:t>
      </w:r>
      <w:proofErr w:type="spellEnd"/>
      <w:r>
        <w:rPr>
          <w:color w:val="000000"/>
        </w:rPr>
        <w:t xml:space="preserve"> B, Reuter K, Drost H-G: </w:t>
      </w:r>
      <w:hyperlink r:id="rId64">
        <w:r>
          <w:rPr>
            <w:color w:val="156082"/>
          </w:rPr>
          <w:t>Sensitive protein alignments at tree-of-life scale using DIAMOND</w:t>
        </w:r>
      </w:hyperlink>
      <w:r>
        <w:rPr>
          <w:color w:val="000000"/>
        </w:rPr>
        <w:t xml:space="preserve">. </w:t>
      </w:r>
      <w:r>
        <w:rPr>
          <w:i/>
          <w:color w:val="000000"/>
        </w:rPr>
        <w:t>Nature Methods</w:t>
      </w:r>
      <w:r>
        <w:rPr>
          <w:color w:val="000000"/>
        </w:rPr>
        <w:t xml:space="preserve">. 2021; </w:t>
      </w:r>
      <w:r>
        <w:rPr>
          <w:b/>
          <w:color w:val="000000"/>
        </w:rPr>
        <w:t>18</w:t>
      </w:r>
      <w:r>
        <w:rPr>
          <w:color w:val="000000"/>
        </w:rPr>
        <w:t>(4) 366–68.</w:t>
      </w:r>
    </w:p>
    <w:p w14:paraId="00000181" w14:textId="77777777" w:rsidR="00C514A6" w:rsidRDefault="00000000">
      <w:pPr>
        <w:pBdr>
          <w:top w:val="nil"/>
          <w:left w:val="nil"/>
          <w:bottom w:val="nil"/>
          <w:right w:val="nil"/>
          <w:between w:val="nil"/>
        </w:pBdr>
        <w:rPr>
          <w:color w:val="000000"/>
        </w:rPr>
      </w:pPr>
      <w:bookmarkStart w:id="97" w:name="bookmark=id.41mghml" w:colFirst="0" w:colLast="0"/>
      <w:bookmarkEnd w:id="97"/>
      <w:proofErr w:type="spellStart"/>
      <w:r>
        <w:rPr>
          <w:color w:val="000000"/>
        </w:rPr>
        <w:t>Burgeff</w:t>
      </w:r>
      <w:proofErr w:type="spellEnd"/>
      <w:r>
        <w:rPr>
          <w:color w:val="000000"/>
        </w:rPr>
        <w:t xml:space="preserve"> H, Haupt G: </w:t>
      </w:r>
      <w:proofErr w:type="spellStart"/>
      <w:r>
        <w:rPr>
          <w:color w:val="000000"/>
        </w:rPr>
        <w:t>Chromosomzahlen</w:t>
      </w:r>
      <w:proofErr w:type="spellEnd"/>
      <w:r>
        <w:rPr>
          <w:color w:val="000000"/>
        </w:rPr>
        <w:t xml:space="preserve"> </w:t>
      </w:r>
      <w:proofErr w:type="spellStart"/>
      <w:r>
        <w:rPr>
          <w:color w:val="000000"/>
        </w:rPr>
        <w:t>bei</w:t>
      </w:r>
      <w:proofErr w:type="spellEnd"/>
      <w:r>
        <w:rPr>
          <w:color w:val="000000"/>
        </w:rPr>
        <w:t xml:space="preserve"> der </w:t>
      </w:r>
      <w:proofErr w:type="spellStart"/>
      <w:r>
        <w:rPr>
          <w:color w:val="000000"/>
        </w:rPr>
        <w:t>gattung</w:t>
      </w:r>
      <w:proofErr w:type="spellEnd"/>
      <w:r>
        <w:rPr>
          <w:color w:val="000000"/>
        </w:rPr>
        <w:t xml:space="preserve"> </w:t>
      </w:r>
      <w:proofErr w:type="spellStart"/>
      <w:r>
        <w:rPr>
          <w:i/>
          <w:color w:val="000000"/>
        </w:rPr>
        <w:t>zygaena</w:t>
      </w:r>
      <w:proofErr w:type="spellEnd"/>
      <w:r>
        <w:rPr>
          <w:color w:val="000000"/>
        </w:rPr>
        <w:t xml:space="preserve"> (</w:t>
      </w:r>
      <w:proofErr w:type="spellStart"/>
      <w:r>
        <w:rPr>
          <w:color w:val="000000"/>
        </w:rPr>
        <w:t>lep</w:t>
      </w:r>
      <w:proofErr w:type="spellEnd"/>
      <w:r>
        <w:rPr>
          <w:color w:val="000000"/>
        </w:rPr>
        <w:t xml:space="preserve">.). </w:t>
      </w:r>
      <w:proofErr w:type="spellStart"/>
      <w:r>
        <w:rPr>
          <w:i/>
          <w:color w:val="000000"/>
        </w:rPr>
        <w:t>Nachrichten</w:t>
      </w:r>
      <w:proofErr w:type="spellEnd"/>
      <w:r>
        <w:rPr>
          <w:i/>
          <w:color w:val="000000"/>
        </w:rPr>
        <w:t xml:space="preserve"> der Akademie der </w:t>
      </w:r>
      <w:proofErr w:type="spellStart"/>
      <w:r>
        <w:rPr>
          <w:i/>
          <w:color w:val="000000"/>
        </w:rPr>
        <w:t>Wissenschaften</w:t>
      </w:r>
      <w:proofErr w:type="spellEnd"/>
      <w:r>
        <w:rPr>
          <w:i/>
          <w:color w:val="000000"/>
        </w:rPr>
        <w:t xml:space="preserve"> </w:t>
      </w:r>
      <w:proofErr w:type="spellStart"/>
      <w:r>
        <w:rPr>
          <w:i/>
          <w:color w:val="000000"/>
        </w:rPr>
        <w:t>zu</w:t>
      </w:r>
      <w:proofErr w:type="spellEnd"/>
      <w:r>
        <w:rPr>
          <w:i/>
          <w:color w:val="000000"/>
        </w:rPr>
        <w:t xml:space="preserve"> Göttingen, </w:t>
      </w:r>
      <w:proofErr w:type="spellStart"/>
      <w:r>
        <w:rPr>
          <w:i/>
          <w:color w:val="000000"/>
        </w:rPr>
        <w:t>Mathematisch-Physikalische</w:t>
      </w:r>
      <w:proofErr w:type="spellEnd"/>
      <w:r>
        <w:rPr>
          <w:i/>
          <w:color w:val="000000"/>
        </w:rPr>
        <w:t xml:space="preserve"> Klasse</w:t>
      </w:r>
      <w:r>
        <w:rPr>
          <w:color w:val="000000"/>
        </w:rPr>
        <w:t xml:space="preserve">. 1967; </w:t>
      </w:r>
      <w:r>
        <w:rPr>
          <w:b/>
          <w:color w:val="000000"/>
        </w:rPr>
        <w:t>9</w:t>
      </w:r>
      <w:r>
        <w:rPr>
          <w:color w:val="000000"/>
        </w:rPr>
        <w:t xml:space="preserve"> 89–94.</w:t>
      </w:r>
    </w:p>
    <w:p w14:paraId="00000182" w14:textId="77777777" w:rsidR="00C514A6" w:rsidRDefault="00000000">
      <w:pPr>
        <w:pBdr>
          <w:top w:val="nil"/>
          <w:left w:val="nil"/>
          <w:bottom w:val="nil"/>
          <w:right w:val="nil"/>
          <w:between w:val="nil"/>
        </w:pBdr>
        <w:rPr>
          <w:color w:val="000000"/>
        </w:rPr>
      </w:pPr>
      <w:bookmarkStart w:id="98" w:name="bookmark=id.2grqrue" w:colFirst="0" w:colLast="0"/>
      <w:bookmarkEnd w:id="98"/>
      <w:r>
        <w:rPr>
          <w:color w:val="000000"/>
        </w:rPr>
        <w:t xml:space="preserve">Challis R, Kumar S, Sotero-Caio C, Brown M, Blaxter M: </w:t>
      </w:r>
      <w:hyperlink r:id="rId65">
        <w:r>
          <w:rPr>
            <w:color w:val="156082"/>
          </w:rPr>
          <w:t>Genomes on a Tree (</w:t>
        </w:r>
        <w:proofErr w:type="spellStart"/>
        <w:r>
          <w:rPr>
            <w:color w:val="156082"/>
          </w:rPr>
          <w:t>GoaT</w:t>
        </w:r>
        <w:proofErr w:type="spellEnd"/>
        <w:r>
          <w:rPr>
            <w:color w:val="156082"/>
          </w:rPr>
          <w:t>): A versatile, scalable search engine for genomic and sequencing project metadata across the eukaryotic tree of life</w:t>
        </w:r>
      </w:hyperlink>
      <w:r>
        <w:rPr>
          <w:color w:val="000000"/>
        </w:rPr>
        <w:t xml:space="preserve">. </w:t>
      </w:r>
      <w:r>
        <w:rPr>
          <w:i/>
          <w:color w:val="000000"/>
        </w:rPr>
        <w:t>Wellcome Open Research</w:t>
      </w:r>
      <w:r>
        <w:rPr>
          <w:color w:val="000000"/>
        </w:rPr>
        <w:t xml:space="preserve">. 2023; </w:t>
      </w:r>
      <w:r>
        <w:rPr>
          <w:b/>
          <w:color w:val="000000"/>
        </w:rPr>
        <w:t>8</w:t>
      </w:r>
      <w:r>
        <w:rPr>
          <w:color w:val="000000"/>
        </w:rPr>
        <w:t xml:space="preserve"> 24.</w:t>
      </w:r>
    </w:p>
    <w:p w14:paraId="00000183" w14:textId="77777777" w:rsidR="00C514A6" w:rsidRDefault="00000000">
      <w:pPr>
        <w:pBdr>
          <w:top w:val="nil"/>
          <w:left w:val="nil"/>
          <w:bottom w:val="nil"/>
          <w:right w:val="nil"/>
          <w:between w:val="nil"/>
        </w:pBdr>
        <w:rPr>
          <w:color w:val="000000"/>
        </w:rPr>
      </w:pPr>
      <w:bookmarkStart w:id="99" w:name="bookmark=id.vx1227" w:colFirst="0" w:colLast="0"/>
      <w:bookmarkEnd w:id="99"/>
      <w:r>
        <w:rPr>
          <w:color w:val="000000"/>
        </w:rPr>
        <w:t xml:space="preserve">Challis R, Richards E, Rajan J, Cochrane G, Blaxter M: </w:t>
      </w:r>
      <w:hyperlink r:id="rId66">
        <w:r>
          <w:rPr>
            <w:color w:val="156082"/>
          </w:rPr>
          <w:t>BlobToolKit – interactive quality assessment of genome assemblies</w:t>
        </w:r>
      </w:hyperlink>
      <w:r>
        <w:rPr>
          <w:color w:val="000000"/>
        </w:rPr>
        <w:t xml:space="preserve">. </w:t>
      </w:r>
      <w:r>
        <w:rPr>
          <w:i/>
          <w:color w:val="000000"/>
        </w:rPr>
        <w:t>G3: Genes, Genomes, Genetics</w:t>
      </w:r>
      <w:r>
        <w:rPr>
          <w:color w:val="000000"/>
        </w:rPr>
        <w:t xml:space="preserve">. 2020; </w:t>
      </w:r>
      <w:r>
        <w:rPr>
          <w:b/>
          <w:color w:val="000000"/>
        </w:rPr>
        <w:t>10</w:t>
      </w:r>
      <w:r>
        <w:rPr>
          <w:color w:val="000000"/>
        </w:rPr>
        <w:t>(4) 1361–74.</w:t>
      </w:r>
    </w:p>
    <w:p w14:paraId="00000184" w14:textId="77777777" w:rsidR="00C514A6" w:rsidRDefault="00000000">
      <w:pPr>
        <w:pBdr>
          <w:top w:val="nil"/>
          <w:left w:val="nil"/>
          <w:bottom w:val="nil"/>
          <w:right w:val="nil"/>
          <w:between w:val="nil"/>
        </w:pBdr>
        <w:rPr>
          <w:color w:val="000000"/>
        </w:rPr>
      </w:pPr>
      <w:bookmarkStart w:id="100" w:name="bookmark=id.3fwokq0" w:colFirst="0" w:colLast="0"/>
      <w:bookmarkEnd w:id="100"/>
      <w:r>
        <w:rPr>
          <w:color w:val="000000"/>
        </w:rPr>
        <w:t xml:space="preserve">Cheng H, Concepcion GT, Feng X, Zhang H, Li H: </w:t>
      </w:r>
      <w:hyperlink r:id="rId67">
        <w:r>
          <w:rPr>
            <w:color w:val="156082"/>
          </w:rPr>
          <w:t xml:space="preserve">Haplotype-resolved </w:t>
        </w:r>
      </w:hyperlink>
      <w:hyperlink r:id="rId68">
        <w:r>
          <w:rPr>
            <w:i/>
            <w:color w:val="156082"/>
          </w:rPr>
          <w:t>de novo</w:t>
        </w:r>
      </w:hyperlink>
      <w:hyperlink r:id="rId69">
        <w:r>
          <w:rPr>
            <w:color w:val="156082"/>
          </w:rPr>
          <w:t xml:space="preserve"> assembly using phased assembly graphs with </w:t>
        </w:r>
        <w:proofErr w:type="spellStart"/>
        <w:r>
          <w:rPr>
            <w:color w:val="156082"/>
          </w:rPr>
          <w:t>hifiasm</w:t>
        </w:r>
        <w:proofErr w:type="spellEnd"/>
      </w:hyperlink>
      <w:r>
        <w:rPr>
          <w:color w:val="000000"/>
        </w:rPr>
        <w:t xml:space="preserve">. </w:t>
      </w:r>
      <w:r>
        <w:rPr>
          <w:i/>
          <w:color w:val="000000"/>
        </w:rPr>
        <w:t>Nature Methods</w:t>
      </w:r>
      <w:r>
        <w:rPr>
          <w:color w:val="000000"/>
        </w:rPr>
        <w:t xml:space="preserve">. 2021; </w:t>
      </w:r>
      <w:r>
        <w:rPr>
          <w:b/>
          <w:color w:val="000000"/>
        </w:rPr>
        <w:t>18</w:t>
      </w:r>
      <w:r>
        <w:rPr>
          <w:color w:val="000000"/>
        </w:rPr>
        <w:t>(2) 170–75.</w:t>
      </w:r>
    </w:p>
    <w:p w14:paraId="00000185" w14:textId="77777777" w:rsidR="00C514A6" w:rsidRDefault="00000000">
      <w:pPr>
        <w:pBdr>
          <w:top w:val="nil"/>
          <w:left w:val="nil"/>
          <w:bottom w:val="nil"/>
          <w:right w:val="nil"/>
          <w:between w:val="nil"/>
        </w:pBdr>
        <w:rPr>
          <w:color w:val="000000"/>
        </w:rPr>
      </w:pPr>
      <w:bookmarkStart w:id="101" w:name="bookmark=id.1v1yuxt" w:colFirst="0" w:colLast="0"/>
      <w:bookmarkEnd w:id="101"/>
      <w:r>
        <w:rPr>
          <w:color w:val="000000"/>
        </w:rPr>
        <w:t xml:space="preserve">Cheng H, Jarvis ED, </w:t>
      </w:r>
      <w:proofErr w:type="spellStart"/>
      <w:r>
        <w:rPr>
          <w:color w:val="000000"/>
        </w:rPr>
        <w:t>Fedrigo</w:t>
      </w:r>
      <w:proofErr w:type="spellEnd"/>
      <w:r>
        <w:rPr>
          <w:color w:val="000000"/>
        </w:rPr>
        <w:t xml:space="preserve"> O, </w:t>
      </w:r>
      <w:proofErr w:type="spellStart"/>
      <w:r>
        <w:rPr>
          <w:color w:val="000000"/>
        </w:rPr>
        <w:t>Koepfli</w:t>
      </w:r>
      <w:proofErr w:type="spellEnd"/>
      <w:r>
        <w:rPr>
          <w:color w:val="000000"/>
        </w:rPr>
        <w:t xml:space="preserve"> KP, Urban L, et al.: </w:t>
      </w:r>
      <w:hyperlink r:id="rId70">
        <w:r>
          <w:rPr>
            <w:color w:val="156082"/>
          </w:rPr>
          <w:t>Haplotype-resolved assembly of diploid genomes without parental data</w:t>
        </w:r>
      </w:hyperlink>
      <w:r>
        <w:rPr>
          <w:color w:val="000000"/>
        </w:rPr>
        <w:t xml:space="preserve">. </w:t>
      </w:r>
      <w:r>
        <w:rPr>
          <w:i/>
          <w:color w:val="000000"/>
        </w:rPr>
        <w:t>Nature Biotechnology</w:t>
      </w:r>
      <w:r>
        <w:rPr>
          <w:color w:val="000000"/>
        </w:rPr>
        <w:t xml:space="preserve">. 2022; </w:t>
      </w:r>
      <w:r>
        <w:rPr>
          <w:b/>
          <w:color w:val="000000"/>
        </w:rPr>
        <w:t>40</w:t>
      </w:r>
      <w:r>
        <w:rPr>
          <w:color w:val="000000"/>
        </w:rPr>
        <w:t>(9) 1332–35.</w:t>
      </w:r>
    </w:p>
    <w:p w14:paraId="00000186" w14:textId="77777777" w:rsidR="00C514A6" w:rsidRDefault="00000000">
      <w:pPr>
        <w:pBdr>
          <w:top w:val="nil"/>
          <w:left w:val="nil"/>
          <w:bottom w:val="nil"/>
          <w:right w:val="nil"/>
          <w:between w:val="nil"/>
        </w:pBdr>
        <w:rPr>
          <w:color w:val="000000"/>
        </w:rPr>
      </w:pPr>
      <w:bookmarkStart w:id="102" w:name="bookmark=id.4f1mdlm" w:colFirst="0" w:colLast="0"/>
      <w:bookmarkEnd w:id="102"/>
      <w:r>
        <w:rPr>
          <w:color w:val="000000"/>
        </w:rPr>
        <w:t xml:space="preserve">da Veiga Leprevost F, </w:t>
      </w:r>
      <w:proofErr w:type="spellStart"/>
      <w:r>
        <w:rPr>
          <w:color w:val="000000"/>
        </w:rPr>
        <w:t>Grüning</w:t>
      </w:r>
      <w:proofErr w:type="spellEnd"/>
      <w:r>
        <w:rPr>
          <w:color w:val="000000"/>
        </w:rPr>
        <w:t xml:space="preserve"> BA, Alves </w:t>
      </w:r>
      <w:proofErr w:type="spellStart"/>
      <w:r>
        <w:rPr>
          <w:color w:val="000000"/>
        </w:rPr>
        <w:t>Aflitos</w:t>
      </w:r>
      <w:proofErr w:type="spellEnd"/>
      <w:r>
        <w:rPr>
          <w:color w:val="000000"/>
        </w:rPr>
        <w:t xml:space="preserve"> S, </w:t>
      </w:r>
      <w:proofErr w:type="spellStart"/>
      <w:r>
        <w:rPr>
          <w:color w:val="000000"/>
        </w:rPr>
        <w:t>Röst</w:t>
      </w:r>
      <w:proofErr w:type="spellEnd"/>
      <w:r>
        <w:rPr>
          <w:color w:val="000000"/>
        </w:rPr>
        <w:t xml:space="preserve"> HL, </w:t>
      </w:r>
      <w:proofErr w:type="spellStart"/>
      <w:r>
        <w:rPr>
          <w:color w:val="000000"/>
        </w:rPr>
        <w:t>Uszkoreit</w:t>
      </w:r>
      <w:proofErr w:type="spellEnd"/>
      <w:r>
        <w:rPr>
          <w:color w:val="000000"/>
        </w:rPr>
        <w:t xml:space="preserve"> J, et al.: </w:t>
      </w:r>
      <w:hyperlink r:id="rId71">
        <w:proofErr w:type="spellStart"/>
        <w:r>
          <w:rPr>
            <w:color w:val="156082"/>
          </w:rPr>
          <w:t>BioContainers</w:t>
        </w:r>
        <w:proofErr w:type="spellEnd"/>
        <w:r>
          <w:rPr>
            <w:color w:val="156082"/>
          </w:rPr>
          <w:t>: An open-source and community-driven framework for software standardization</w:t>
        </w:r>
      </w:hyperlink>
      <w:r>
        <w:rPr>
          <w:color w:val="000000"/>
        </w:rPr>
        <w:t xml:space="preserve">. </w:t>
      </w:r>
      <w:r>
        <w:rPr>
          <w:i/>
          <w:color w:val="000000"/>
        </w:rPr>
        <w:t>Bioinformatics</w:t>
      </w:r>
      <w:r>
        <w:rPr>
          <w:color w:val="000000"/>
        </w:rPr>
        <w:t xml:space="preserve">. 2017; </w:t>
      </w:r>
      <w:r>
        <w:rPr>
          <w:b/>
          <w:color w:val="000000"/>
        </w:rPr>
        <w:t>33</w:t>
      </w:r>
      <w:r>
        <w:rPr>
          <w:color w:val="000000"/>
        </w:rPr>
        <w:t>(16) 2580–82.</w:t>
      </w:r>
    </w:p>
    <w:p w14:paraId="00000187" w14:textId="77777777" w:rsidR="00C514A6" w:rsidRDefault="00000000">
      <w:pPr>
        <w:pBdr>
          <w:top w:val="nil"/>
          <w:left w:val="nil"/>
          <w:bottom w:val="nil"/>
          <w:right w:val="nil"/>
          <w:between w:val="nil"/>
        </w:pBdr>
        <w:rPr>
          <w:color w:val="000000"/>
        </w:rPr>
      </w:pPr>
      <w:bookmarkStart w:id="103" w:name="bookmark=id.2u6wntf" w:colFirst="0" w:colLast="0"/>
      <w:bookmarkEnd w:id="103"/>
      <w:r>
        <w:rPr>
          <w:color w:val="000000"/>
        </w:rPr>
        <w:t xml:space="preserve">Di Tommaso P, </w:t>
      </w:r>
      <w:proofErr w:type="spellStart"/>
      <w:r>
        <w:rPr>
          <w:color w:val="000000"/>
        </w:rPr>
        <w:t>Chatzou</w:t>
      </w:r>
      <w:proofErr w:type="spellEnd"/>
      <w:r>
        <w:rPr>
          <w:color w:val="000000"/>
        </w:rPr>
        <w:t xml:space="preserve"> M, Floden EW, Barja PP, Palumbo E, </w:t>
      </w:r>
      <w:proofErr w:type="spellStart"/>
      <w:r>
        <w:rPr>
          <w:color w:val="000000"/>
        </w:rPr>
        <w:t>Notredame</w:t>
      </w:r>
      <w:proofErr w:type="spellEnd"/>
      <w:r>
        <w:rPr>
          <w:color w:val="000000"/>
        </w:rPr>
        <w:t xml:space="preserve"> C: </w:t>
      </w:r>
      <w:hyperlink r:id="rId72">
        <w:proofErr w:type="spellStart"/>
        <w:r>
          <w:rPr>
            <w:color w:val="156082"/>
          </w:rPr>
          <w:t>Nextflow</w:t>
        </w:r>
        <w:proofErr w:type="spellEnd"/>
        <w:r>
          <w:rPr>
            <w:color w:val="156082"/>
          </w:rPr>
          <w:t xml:space="preserve"> enables reproducible computational workflows</w:t>
        </w:r>
      </w:hyperlink>
      <w:r>
        <w:rPr>
          <w:color w:val="000000"/>
        </w:rPr>
        <w:t xml:space="preserve">. </w:t>
      </w:r>
      <w:r>
        <w:rPr>
          <w:i/>
          <w:color w:val="000000"/>
        </w:rPr>
        <w:t>Nature Biotechnology</w:t>
      </w:r>
      <w:r>
        <w:rPr>
          <w:color w:val="000000"/>
        </w:rPr>
        <w:t xml:space="preserve">. 2017; </w:t>
      </w:r>
      <w:r>
        <w:rPr>
          <w:b/>
          <w:color w:val="000000"/>
        </w:rPr>
        <w:t>35</w:t>
      </w:r>
      <w:r>
        <w:rPr>
          <w:color w:val="000000"/>
        </w:rPr>
        <w:t>(4) 316–19.</w:t>
      </w:r>
    </w:p>
    <w:p w14:paraId="00000188" w14:textId="77777777" w:rsidR="00C514A6" w:rsidRDefault="00000000">
      <w:pPr>
        <w:pBdr>
          <w:top w:val="nil"/>
          <w:left w:val="nil"/>
          <w:bottom w:val="nil"/>
          <w:right w:val="nil"/>
          <w:between w:val="nil"/>
        </w:pBdr>
        <w:rPr>
          <w:color w:val="000000"/>
        </w:rPr>
      </w:pPr>
      <w:bookmarkStart w:id="104" w:name="bookmark=id.19c6y18" w:colFirst="0" w:colLast="0"/>
      <w:bookmarkEnd w:id="104"/>
      <w:proofErr w:type="spellStart"/>
      <w:r>
        <w:rPr>
          <w:color w:val="000000"/>
        </w:rPr>
        <w:t>Diesh</w:t>
      </w:r>
      <w:proofErr w:type="spellEnd"/>
      <w:r>
        <w:rPr>
          <w:color w:val="000000"/>
        </w:rPr>
        <w:t xml:space="preserve"> C, Stevens GJ, Xie P, De Jesus Martinez T, Hershberg EA, et al.: </w:t>
      </w:r>
      <w:hyperlink r:id="rId73">
        <w:proofErr w:type="spellStart"/>
        <w:r>
          <w:rPr>
            <w:color w:val="156082"/>
          </w:rPr>
          <w:t>JBrowse</w:t>
        </w:r>
        <w:proofErr w:type="spellEnd"/>
        <w:r>
          <w:rPr>
            <w:color w:val="156082"/>
          </w:rPr>
          <w:t xml:space="preserve"> 2: A modular genome browser with views of synteny and structural variation</w:t>
        </w:r>
      </w:hyperlink>
      <w:r>
        <w:rPr>
          <w:color w:val="000000"/>
        </w:rPr>
        <w:t xml:space="preserve">. </w:t>
      </w:r>
      <w:r>
        <w:rPr>
          <w:i/>
          <w:color w:val="000000"/>
        </w:rPr>
        <w:t>Genome Biology</w:t>
      </w:r>
      <w:r>
        <w:rPr>
          <w:color w:val="000000"/>
        </w:rPr>
        <w:t xml:space="preserve">. 2023; </w:t>
      </w:r>
      <w:r>
        <w:rPr>
          <w:b/>
          <w:color w:val="000000"/>
        </w:rPr>
        <w:t>24</w:t>
      </w:r>
      <w:r>
        <w:rPr>
          <w:color w:val="000000"/>
        </w:rPr>
        <w:t>(1) 74.</w:t>
      </w:r>
    </w:p>
    <w:p w14:paraId="00000189" w14:textId="77777777" w:rsidR="00C514A6" w:rsidRDefault="00000000">
      <w:pPr>
        <w:pBdr>
          <w:top w:val="nil"/>
          <w:left w:val="nil"/>
          <w:bottom w:val="nil"/>
          <w:right w:val="nil"/>
          <w:between w:val="nil"/>
        </w:pBdr>
        <w:rPr>
          <w:color w:val="000000"/>
        </w:rPr>
      </w:pPr>
      <w:bookmarkStart w:id="105" w:name="bookmark=id.3tbugp1" w:colFirst="0" w:colLast="0"/>
      <w:bookmarkEnd w:id="105"/>
      <w:proofErr w:type="spellStart"/>
      <w:r>
        <w:rPr>
          <w:color w:val="000000"/>
        </w:rPr>
        <w:t>Ewels</w:t>
      </w:r>
      <w:proofErr w:type="spellEnd"/>
      <w:r>
        <w:rPr>
          <w:color w:val="000000"/>
        </w:rPr>
        <w:t xml:space="preserve"> P, Magnusson M, Lundin S, </w:t>
      </w:r>
      <w:proofErr w:type="spellStart"/>
      <w:r>
        <w:rPr>
          <w:color w:val="000000"/>
        </w:rPr>
        <w:t>Käller</w:t>
      </w:r>
      <w:proofErr w:type="spellEnd"/>
      <w:r>
        <w:rPr>
          <w:color w:val="000000"/>
        </w:rPr>
        <w:t xml:space="preserve"> M: </w:t>
      </w:r>
      <w:hyperlink r:id="rId74">
        <w:proofErr w:type="spellStart"/>
        <w:r>
          <w:rPr>
            <w:color w:val="156082"/>
          </w:rPr>
          <w:t>MultiQC</w:t>
        </w:r>
        <w:proofErr w:type="spellEnd"/>
        <w:r>
          <w:rPr>
            <w:color w:val="156082"/>
          </w:rPr>
          <w:t>: Summarize analysis results for multiple tools and samples in a single report</w:t>
        </w:r>
      </w:hyperlink>
      <w:r>
        <w:rPr>
          <w:color w:val="000000"/>
        </w:rPr>
        <w:t xml:space="preserve">. </w:t>
      </w:r>
      <w:r>
        <w:rPr>
          <w:i/>
          <w:color w:val="000000"/>
        </w:rPr>
        <w:t>Bioinformatics</w:t>
      </w:r>
      <w:r>
        <w:rPr>
          <w:color w:val="000000"/>
        </w:rPr>
        <w:t xml:space="preserve">. 2016; </w:t>
      </w:r>
      <w:r>
        <w:rPr>
          <w:b/>
          <w:color w:val="000000"/>
        </w:rPr>
        <w:t>32</w:t>
      </w:r>
      <w:r>
        <w:rPr>
          <w:color w:val="000000"/>
        </w:rPr>
        <w:t>(19) 3047–48.</w:t>
      </w:r>
    </w:p>
    <w:p w14:paraId="0000018A" w14:textId="77777777" w:rsidR="00C514A6" w:rsidRDefault="00000000">
      <w:pPr>
        <w:pBdr>
          <w:top w:val="nil"/>
          <w:left w:val="nil"/>
          <w:bottom w:val="nil"/>
          <w:right w:val="nil"/>
          <w:between w:val="nil"/>
        </w:pBdr>
        <w:rPr>
          <w:color w:val="000000"/>
        </w:rPr>
      </w:pPr>
      <w:bookmarkStart w:id="106" w:name="bookmark=id.28h4qwu" w:colFirst="0" w:colLast="0"/>
      <w:bookmarkEnd w:id="106"/>
      <w:proofErr w:type="spellStart"/>
      <w:r>
        <w:rPr>
          <w:color w:val="000000"/>
        </w:rPr>
        <w:t>Ewels</w:t>
      </w:r>
      <w:proofErr w:type="spellEnd"/>
      <w:r>
        <w:rPr>
          <w:color w:val="000000"/>
        </w:rPr>
        <w:t xml:space="preserve"> PA, Peltzer A, Fillinger S, Patel H, </w:t>
      </w:r>
      <w:proofErr w:type="spellStart"/>
      <w:r>
        <w:rPr>
          <w:color w:val="000000"/>
        </w:rPr>
        <w:t>Alneberg</w:t>
      </w:r>
      <w:proofErr w:type="spellEnd"/>
      <w:r>
        <w:rPr>
          <w:color w:val="000000"/>
        </w:rPr>
        <w:t xml:space="preserve"> J, et al.: </w:t>
      </w:r>
      <w:hyperlink r:id="rId75">
        <w:r>
          <w:rPr>
            <w:color w:val="156082"/>
          </w:rPr>
          <w:t xml:space="preserve">The </w:t>
        </w:r>
        <w:proofErr w:type="spellStart"/>
        <w:r>
          <w:rPr>
            <w:color w:val="156082"/>
          </w:rPr>
          <w:t>nf</w:t>
        </w:r>
        <w:proofErr w:type="spellEnd"/>
        <w:r>
          <w:rPr>
            <w:color w:val="156082"/>
          </w:rPr>
          <w:t>-core framework for community-curated bioinformatics pipelines</w:t>
        </w:r>
      </w:hyperlink>
      <w:r>
        <w:rPr>
          <w:color w:val="000000"/>
        </w:rPr>
        <w:t xml:space="preserve">. </w:t>
      </w:r>
      <w:r>
        <w:rPr>
          <w:i/>
          <w:color w:val="000000"/>
        </w:rPr>
        <w:t>Nature Biotechnology</w:t>
      </w:r>
      <w:r>
        <w:rPr>
          <w:color w:val="000000"/>
        </w:rPr>
        <w:t xml:space="preserve">. 2020; </w:t>
      </w:r>
      <w:r>
        <w:rPr>
          <w:b/>
          <w:color w:val="000000"/>
        </w:rPr>
        <w:t>38</w:t>
      </w:r>
      <w:r>
        <w:rPr>
          <w:color w:val="000000"/>
        </w:rPr>
        <w:t>(3) 276–78.</w:t>
      </w:r>
    </w:p>
    <w:p w14:paraId="0000018B" w14:textId="77777777" w:rsidR="00C514A6" w:rsidRDefault="00000000">
      <w:pPr>
        <w:pBdr>
          <w:top w:val="nil"/>
          <w:left w:val="nil"/>
          <w:bottom w:val="nil"/>
          <w:right w:val="nil"/>
          <w:between w:val="nil"/>
        </w:pBdr>
        <w:rPr>
          <w:color w:val="000000"/>
        </w:rPr>
      </w:pPr>
      <w:bookmarkStart w:id="107" w:name="bookmark=id.nmf14n" w:colFirst="0" w:colLast="0"/>
      <w:bookmarkEnd w:id="107"/>
      <w:r>
        <w:rPr>
          <w:color w:val="000000"/>
        </w:rPr>
        <w:t xml:space="preserve">Fischer U, Sobczyk T: Rote </w:t>
      </w:r>
      <w:proofErr w:type="spellStart"/>
      <w:r>
        <w:rPr>
          <w:color w:val="000000"/>
        </w:rPr>
        <w:t>liste</w:t>
      </w:r>
      <w:proofErr w:type="spellEnd"/>
      <w:r>
        <w:rPr>
          <w:color w:val="000000"/>
        </w:rPr>
        <w:t xml:space="preserve"> der </w:t>
      </w:r>
      <w:proofErr w:type="spellStart"/>
      <w:r>
        <w:rPr>
          <w:color w:val="000000"/>
        </w:rPr>
        <w:t>schwärmer</w:t>
      </w:r>
      <w:proofErr w:type="spellEnd"/>
      <w:r>
        <w:rPr>
          <w:color w:val="000000"/>
        </w:rPr>
        <w:t xml:space="preserve"> und </w:t>
      </w:r>
      <w:proofErr w:type="spellStart"/>
      <w:r>
        <w:rPr>
          <w:color w:val="000000"/>
        </w:rPr>
        <w:t>spinnerartigen</w:t>
      </w:r>
      <w:proofErr w:type="spellEnd"/>
      <w:r>
        <w:rPr>
          <w:color w:val="000000"/>
        </w:rPr>
        <w:t xml:space="preserve"> </w:t>
      </w:r>
      <w:proofErr w:type="spellStart"/>
      <w:r>
        <w:rPr>
          <w:color w:val="000000"/>
        </w:rPr>
        <w:t>schmetterlinge</w:t>
      </w:r>
      <w:proofErr w:type="spellEnd"/>
      <w:r>
        <w:rPr>
          <w:color w:val="000000"/>
        </w:rPr>
        <w:t xml:space="preserve">. </w:t>
      </w:r>
      <w:proofErr w:type="spellStart"/>
      <w:r>
        <w:rPr>
          <w:color w:val="000000"/>
        </w:rPr>
        <w:t>Sächsisches</w:t>
      </w:r>
      <w:proofErr w:type="spellEnd"/>
      <w:r>
        <w:rPr>
          <w:color w:val="000000"/>
        </w:rPr>
        <w:t xml:space="preserve"> </w:t>
      </w:r>
      <w:proofErr w:type="spellStart"/>
      <w:r>
        <w:rPr>
          <w:color w:val="000000"/>
        </w:rPr>
        <w:t>Landesamt</w:t>
      </w:r>
      <w:proofErr w:type="spellEnd"/>
      <w:r>
        <w:rPr>
          <w:color w:val="000000"/>
        </w:rPr>
        <w:t xml:space="preserve"> für Umwelt und </w:t>
      </w:r>
      <w:proofErr w:type="spellStart"/>
      <w:r>
        <w:rPr>
          <w:color w:val="000000"/>
        </w:rPr>
        <w:t>Geologie</w:t>
      </w:r>
      <w:proofErr w:type="spellEnd"/>
      <w:r>
        <w:rPr>
          <w:color w:val="000000"/>
        </w:rPr>
        <w:t>, Dresden.</w:t>
      </w:r>
    </w:p>
    <w:p w14:paraId="0000018C" w14:textId="77777777" w:rsidR="00C514A6" w:rsidRDefault="00000000">
      <w:pPr>
        <w:pBdr>
          <w:top w:val="nil"/>
          <w:left w:val="nil"/>
          <w:bottom w:val="nil"/>
          <w:right w:val="nil"/>
          <w:between w:val="nil"/>
        </w:pBdr>
        <w:rPr>
          <w:color w:val="000000"/>
        </w:rPr>
      </w:pPr>
      <w:bookmarkStart w:id="108" w:name="bookmark=id.37m2jsg" w:colFirst="0" w:colLast="0"/>
      <w:bookmarkEnd w:id="108"/>
      <w:proofErr w:type="spellStart"/>
      <w:r>
        <w:rPr>
          <w:color w:val="000000"/>
        </w:rPr>
        <w:t>Formenti</w:t>
      </w:r>
      <w:proofErr w:type="spellEnd"/>
      <w:r>
        <w:rPr>
          <w:color w:val="000000"/>
        </w:rPr>
        <w:t xml:space="preserve"> G, Abueg L, </w:t>
      </w:r>
      <w:proofErr w:type="spellStart"/>
      <w:r>
        <w:rPr>
          <w:color w:val="000000"/>
        </w:rPr>
        <w:t>Brajuka</w:t>
      </w:r>
      <w:proofErr w:type="spellEnd"/>
      <w:r>
        <w:rPr>
          <w:color w:val="000000"/>
        </w:rPr>
        <w:t xml:space="preserve"> A, </w:t>
      </w:r>
      <w:proofErr w:type="spellStart"/>
      <w:r>
        <w:rPr>
          <w:color w:val="000000"/>
        </w:rPr>
        <w:t>Brajuka</w:t>
      </w:r>
      <w:proofErr w:type="spellEnd"/>
      <w:r>
        <w:rPr>
          <w:color w:val="000000"/>
        </w:rPr>
        <w:t xml:space="preserve"> N, Gallardo-Alba C, et al.: </w:t>
      </w:r>
      <w:hyperlink r:id="rId76">
        <w:proofErr w:type="spellStart"/>
        <w:r>
          <w:rPr>
            <w:color w:val="156082"/>
          </w:rPr>
          <w:t>Gfastats</w:t>
        </w:r>
        <w:proofErr w:type="spellEnd"/>
        <w:r>
          <w:rPr>
            <w:color w:val="156082"/>
          </w:rPr>
          <w:t>: Conversion, evaluation and manipulation of genome sequences using assembly graphs</w:t>
        </w:r>
      </w:hyperlink>
      <w:r>
        <w:rPr>
          <w:color w:val="000000"/>
        </w:rPr>
        <w:t xml:space="preserve">. </w:t>
      </w:r>
      <w:r>
        <w:rPr>
          <w:i/>
          <w:color w:val="000000"/>
        </w:rPr>
        <w:t>Bioinformatics</w:t>
      </w:r>
      <w:r>
        <w:rPr>
          <w:color w:val="000000"/>
        </w:rPr>
        <w:t xml:space="preserve">. 2022; </w:t>
      </w:r>
      <w:r>
        <w:rPr>
          <w:b/>
          <w:color w:val="000000"/>
        </w:rPr>
        <w:t>38</w:t>
      </w:r>
      <w:r>
        <w:rPr>
          <w:color w:val="000000"/>
        </w:rPr>
        <w:t>(17) 4214–16.</w:t>
      </w:r>
    </w:p>
    <w:p w14:paraId="0000018D" w14:textId="77777777" w:rsidR="00C514A6" w:rsidRDefault="00000000">
      <w:pPr>
        <w:pBdr>
          <w:top w:val="nil"/>
          <w:left w:val="nil"/>
          <w:bottom w:val="nil"/>
          <w:right w:val="nil"/>
          <w:between w:val="nil"/>
        </w:pBdr>
        <w:rPr>
          <w:color w:val="000000"/>
        </w:rPr>
      </w:pPr>
      <w:bookmarkStart w:id="109" w:name="bookmark=id.1mrcu09" w:colFirst="0" w:colLast="0"/>
      <w:bookmarkEnd w:id="109"/>
      <w:proofErr w:type="spellStart"/>
      <w:r>
        <w:rPr>
          <w:color w:val="000000"/>
        </w:rPr>
        <w:t>Grüning</w:t>
      </w:r>
      <w:proofErr w:type="spellEnd"/>
      <w:r>
        <w:rPr>
          <w:color w:val="000000"/>
        </w:rPr>
        <w:t xml:space="preserve"> B, Dale R, </w:t>
      </w:r>
      <w:proofErr w:type="spellStart"/>
      <w:r>
        <w:rPr>
          <w:color w:val="000000"/>
        </w:rPr>
        <w:t>Sjödin</w:t>
      </w:r>
      <w:proofErr w:type="spellEnd"/>
      <w:r>
        <w:rPr>
          <w:color w:val="000000"/>
        </w:rPr>
        <w:t xml:space="preserve"> A, Chapman BA, Rowe J, et al.: </w:t>
      </w:r>
      <w:hyperlink r:id="rId77">
        <w:proofErr w:type="spellStart"/>
        <w:r>
          <w:rPr>
            <w:color w:val="156082"/>
          </w:rPr>
          <w:t>Bioconda</w:t>
        </w:r>
        <w:proofErr w:type="spellEnd"/>
        <w:r>
          <w:rPr>
            <w:color w:val="156082"/>
          </w:rPr>
          <w:t>: Sustainable and comprehensive software distribution for the life sciences</w:t>
        </w:r>
      </w:hyperlink>
      <w:r>
        <w:rPr>
          <w:color w:val="000000"/>
        </w:rPr>
        <w:t xml:space="preserve">. </w:t>
      </w:r>
      <w:r>
        <w:rPr>
          <w:i/>
          <w:color w:val="000000"/>
        </w:rPr>
        <w:t>Nature Methods</w:t>
      </w:r>
      <w:r>
        <w:rPr>
          <w:color w:val="000000"/>
        </w:rPr>
        <w:t xml:space="preserve">. 2018; </w:t>
      </w:r>
      <w:r>
        <w:rPr>
          <w:b/>
          <w:color w:val="000000"/>
        </w:rPr>
        <w:t>15</w:t>
      </w:r>
      <w:r>
        <w:rPr>
          <w:color w:val="000000"/>
        </w:rPr>
        <w:t>(7) 475–76.</w:t>
      </w:r>
    </w:p>
    <w:p w14:paraId="0000018E" w14:textId="77777777" w:rsidR="00C514A6" w:rsidRDefault="00000000">
      <w:pPr>
        <w:pBdr>
          <w:top w:val="nil"/>
          <w:left w:val="nil"/>
          <w:bottom w:val="nil"/>
          <w:right w:val="nil"/>
          <w:between w:val="nil"/>
        </w:pBdr>
        <w:rPr>
          <w:color w:val="000000"/>
        </w:rPr>
      </w:pPr>
      <w:bookmarkStart w:id="110" w:name="bookmark=id.46r0co2" w:colFirst="0" w:colLast="0"/>
      <w:bookmarkEnd w:id="110"/>
      <w:r>
        <w:rPr>
          <w:color w:val="000000"/>
        </w:rPr>
        <w:lastRenderedPageBreak/>
        <w:t xml:space="preserve">Habel JC, Engler JO, </w:t>
      </w:r>
      <w:proofErr w:type="spellStart"/>
      <w:r>
        <w:rPr>
          <w:color w:val="000000"/>
        </w:rPr>
        <w:t>Rödder</w:t>
      </w:r>
      <w:proofErr w:type="spellEnd"/>
      <w:r>
        <w:rPr>
          <w:color w:val="000000"/>
        </w:rPr>
        <w:t xml:space="preserve"> D, Schmitt T: </w:t>
      </w:r>
      <w:hyperlink r:id="rId78">
        <w:r>
          <w:rPr>
            <w:color w:val="156082"/>
          </w:rPr>
          <w:t>Contrasting genetic and morphologic responses on recent population decline in two burnet moths (</w:t>
        </w:r>
      </w:hyperlink>
      <w:hyperlink r:id="rId79">
        <w:r>
          <w:rPr>
            <w:i/>
            <w:color w:val="156082"/>
          </w:rPr>
          <w:t>lepidoptera</w:t>
        </w:r>
      </w:hyperlink>
      <w:hyperlink r:id="rId80">
        <w:r>
          <w:rPr>
            <w:color w:val="156082"/>
          </w:rPr>
          <w:t xml:space="preserve">, </w:t>
        </w:r>
      </w:hyperlink>
      <w:hyperlink r:id="rId81">
        <w:proofErr w:type="spellStart"/>
        <w:r>
          <w:rPr>
            <w:i/>
            <w:color w:val="156082"/>
          </w:rPr>
          <w:t>zygaenidae</w:t>
        </w:r>
        <w:proofErr w:type="spellEnd"/>
      </w:hyperlink>
      <w:hyperlink r:id="rId82">
        <w:r>
          <w:rPr>
            <w:color w:val="156082"/>
          </w:rPr>
          <w:t>)</w:t>
        </w:r>
      </w:hyperlink>
      <w:r>
        <w:rPr>
          <w:color w:val="000000"/>
        </w:rPr>
        <w:t xml:space="preserve">. </w:t>
      </w:r>
      <w:r>
        <w:rPr>
          <w:i/>
          <w:color w:val="000000"/>
        </w:rPr>
        <w:t>Conservation Genetics</w:t>
      </w:r>
      <w:r>
        <w:rPr>
          <w:color w:val="000000"/>
        </w:rPr>
        <w:t xml:space="preserve">. 2012; </w:t>
      </w:r>
      <w:r>
        <w:rPr>
          <w:b/>
          <w:color w:val="000000"/>
        </w:rPr>
        <w:t>13</w:t>
      </w:r>
      <w:r>
        <w:rPr>
          <w:color w:val="000000"/>
        </w:rPr>
        <w:t xml:space="preserve"> 1293–1304.</w:t>
      </w:r>
    </w:p>
    <w:p w14:paraId="0000018F" w14:textId="77777777" w:rsidR="00C514A6" w:rsidRDefault="00000000">
      <w:pPr>
        <w:pBdr>
          <w:top w:val="nil"/>
          <w:left w:val="nil"/>
          <w:bottom w:val="nil"/>
          <w:right w:val="nil"/>
          <w:between w:val="nil"/>
        </w:pBdr>
        <w:rPr>
          <w:color w:val="000000"/>
        </w:rPr>
      </w:pPr>
      <w:bookmarkStart w:id="111" w:name="bookmark=id.2lwamvv" w:colFirst="0" w:colLast="0"/>
      <w:bookmarkEnd w:id="111"/>
      <w:r>
        <w:rPr>
          <w:color w:val="000000"/>
        </w:rPr>
        <w:t xml:space="preserve">Harry E: </w:t>
      </w:r>
      <w:hyperlink r:id="rId83">
        <w:proofErr w:type="spellStart"/>
        <w:r>
          <w:rPr>
            <w:color w:val="156082"/>
          </w:rPr>
          <w:t>PretextView</w:t>
        </w:r>
        <w:proofErr w:type="spellEnd"/>
        <w:r>
          <w:rPr>
            <w:color w:val="156082"/>
          </w:rPr>
          <w:t xml:space="preserve"> (Paired </w:t>
        </w:r>
        <w:proofErr w:type="spellStart"/>
        <w:r>
          <w:rPr>
            <w:color w:val="156082"/>
          </w:rPr>
          <w:t>REad</w:t>
        </w:r>
        <w:proofErr w:type="spellEnd"/>
        <w:r>
          <w:rPr>
            <w:color w:val="156082"/>
          </w:rPr>
          <w:t xml:space="preserve"> </w:t>
        </w:r>
        <w:proofErr w:type="spellStart"/>
        <w:r>
          <w:rPr>
            <w:color w:val="156082"/>
          </w:rPr>
          <w:t>TEXTure</w:t>
        </w:r>
        <w:proofErr w:type="spellEnd"/>
        <w:r>
          <w:rPr>
            <w:color w:val="156082"/>
          </w:rPr>
          <w:t xml:space="preserve"> Viewer): A desktop application for viewing pretext contact maps</w:t>
        </w:r>
      </w:hyperlink>
      <w:r>
        <w:rPr>
          <w:color w:val="000000"/>
        </w:rPr>
        <w:t>.</w:t>
      </w:r>
    </w:p>
    <w:p w14:paraId="00000190" w14:textId="77777777" w:rsidR="00C514A6" w:rsidRDefault="00000000">
      <w:pPr>
        <w:pBdr>
          <w:top w:val="nil"/>
          <w:left w:val="nil"/>
          <w:bottom w:val="nil"/>
          <w:right w:val="nil"/>
          <w:between w:val="nil"/>
        </w:pBdr>
        <w:rPr>
          <w:color w:val="000000"/>
        </w:rPr>
      </w:pPr>
      <w:bookmarkStart w:id="112" w:name="bookmark=id.111kx3o" w:colFirst="0" w:colLast="0"/>
      <w:bookmarkEnd w:id="112"/>
      <w:r>
        <w:rPr>
          <w:color w:val="000000"/>
        </w:rPr>
        <w:t xml:space="preserve">Hofmann A, </w:t>
      </w:r>
      <w:proofErr w:type="spellStart"/>
      <w:r>
        <w:rPr>
          <w:color w:val="000000"/>
        </w:rPr>
        <w:t>Tremewan</w:t>
      </w:r>
      <w:proofErr w:type="spellEnd"/>
      <w:r>
        <w:rPr>
          <w:color w:val="000000"/>
        </w:rPr>
        <w:t xml:space="preserve"> WG: </w:t>
      </w:r>
      <w:r>
        <w:rPr>
          <w:i/>
          <w:color w:val="000000"/>
        </w:rPr>
        <w:t>The Natural History of Burnet Moths. Part III.2</w:t>
      </w:r>
      <w:r>
        <w:rPr>
          <w:color w:val="000000"/>
        </w:rPr>
        <w:t>. Munich: Museum Witt.</w:t>
      </w:r>
    </w:p>
    <w:p w14:paraId="00000191" w14:textId="77777777" w:rsidR="00C514A6" w:rsidRDefault="00000000">
      <w:pPr>
        <w:pBdr>
          <w:top w:val="nil"/>
          <w:left w:val="nil"/>
          <w:bottom w:val="nil"/>
          <w:right w:val="nil"/>
          <w:between w:val="nil"/>
        </w:pBdr>
        <w:rPr>
          <w:color w:val="000000"/>
        </w:rPr>
      </w:pPr>
      <w:bookmarkStart w:id="113" w:name="bookmark=id.3l18frh" w:colFirst="0" w:colLast="0"/>
      <w:bookmarkEnd w:id="113"/>
      <w:r>
        <w:rPr>
          <w:color w:val="000000"/>
        </w:rPr>
        <w:t xml:space="preserve">Howe K, Chow W, Collins J, Pelan S, Pointon DL, et al.: </w:t>
      </w:r>
      <w:hyperlink r:id="rId84">
        <w:r>
          <w:rPr>
            <w:color w:val="156082"/>
          </w:rPr>
          <w:t>Significantly improving the quality of genome assemblies through curation</w:t>
        </w:r>
      </w:hyperlink>
      <w:r>
        <w:rPr>
          <w:color w:val="000000"/>
        </w:rPr>
        <w:t xml:space="preserve">. </w:t>
      </w:r>
      <w:proofErr w:type="spellStart"/>
      <w:r>
        <w:rPr>
          <w:i/>
          <w:color w:val="000000"/>
        </w:rPr>
        <w:t>GigaScience</w:t>
      </w:r>
      <w:proofErr w:type="spellEnd"/>
      <w:r>
        <w:rPr>
          <w:color w:val="000000"/>
        </w:rPr>
        <w:t xml:space="preserve">. 2021; </w:t>
      </w:r>
      <w:r>
        <w:rPr>
          <w:b/>
          <w:color w:val="000000"/>
        </w:rPr>
        <w:t>10</w:t>
      </w:r>
      <w:r>
        <w:rPr>
          <w:color w:val="000000"/>
        </w:rPr>
        <w:t>(1).</w:t>
      </w:r>
    </w:p>
    <w:p w14:paraId="00000192" w14:textId="77777777" w:rsidR="00C514A6" w:rsidRDefault="00000000">
      <w:pPr>
        <w:pBdr>
          <w:top w:val="nil"/>
          <w:left w:val="nil"/>
          <w:bottom w:val="nil"/>
          <w:right w:val="nil"/>
          <w:between w:val="nil"/>
        </w:pBdr>
        <w:rPr>
          <w:color w:val="000000"/>
        </w:rPr>
      </w:pPr>
      <w:bookmarkStart w:id="114" w:name="bookmark=id.206ipza" w:colFirst="0" w:colLast="0"/>
      <w:bookmarkEnd w:id="114"/>
      <w:r>
        <w:rPr>
          <w:color w:val="000000"/>
        </w:rPr>
        <w:t xml:space="preserve">Kerpedjiev P, </w:t>
      </w:r>
      <w:proofErr w:type="spellStart"/>
      <w:r>
        <w:rPr>
          <w:color w:val="000000"/>
        </w:rPr>
        <w:t>Abdennur</w:t>
      </w:r>
      <w:proofErr w:type="spellEnd"/>
      <w:r>
        <w:rPr>
          <w:color w:val="000000"/>
        </w:rPr>
        <w:t xml:space="preserve"> N, </w:t>
      </w:r>
      <w:proofErr w:type="spellStart"/>
      <w:r>
        <w:rPr>
          <w:color w:val="000000"/>
        </w:rPr>
        <w:t>Lekschas</w:t>
      </w:r>
      <w:proofErr w:type="spellEnd"/>
      <w:r>
        <w:rPr>
          <w:color w:val="000000"/>
        </w:rPr>
        <w:t xml:space="preserve"> F, McCallum C, </w:t>
      </w:r>
      <w:proofErr w:type="spellStart"/>
      <w:r>
        <w:rPr>
          <w:color w:val="000000"/>
        </w:rPr>
        <w:t>Dinkla</w:t>
      </w:r>
      <w:proofErr w:type="spellEnd"/>
      <w:r>
        <w:rPr>
          <w:color w:val="000000"/>
        </w:rPr>
        <w:t xml:space="preserve"> K, et al.: </w:t>
      </w:r>
      <w:hyperlink r:id="rId85">
        <w:r>
          <w:rPr>
            <w:color w:val="156082"/>
          </w:rPr>
          <w:t>HiGlass: Web-based visual exploration and analysis of genome interaction maps</w:t>
        </w:r>
      </w:hyperlink>
      <w:r>
        <w:rPr>
          <w:color w:val="000000"/>
        </w:rPr>
        <w:t xml:space="preserve">. </w:t>
      </w:r>
      <w:r>
        <w:rPr>
          <w:i/>
          <w:color w:val="000000"/>
        </w:rPr>
        <w:t>Genome Biology</w:t>
      </w:r>
      <w:r>
        <w:rPr>
          <w:color w:val="000000"/>
        </w:rPr>
        <w:t xml:space="preserve">. 2018; </w:t>
      </w:r>
      <w:r>
        <w:rPr>
          <w:b/>
          <w:color w:val="000000"/>
        </w:rPr>
        <w:t>19</w:t>
      </w:r>
      <w:r>
        <w:rPr>
          <w:color w:val="000000"/>
        </w:rPr>
        <w:t>(1) 125.</w:t>
      </w:r>
    </w:p>
    <w:p w14:paraId="00000193" w14:textId="77777777" w:rsidR="00C514A6" w:rsidRDefault="00000000">
      <w:pPr>
        <w:pBdr>
          <w:top w:val="nil"/>
          <w:left w:val="nil"/>
          <w:bottom w:val="nil"/>
          <w:right w:val="nil"/>
          <w:between w:val="nil"/>
        </w:pBdr>
        <w:rPr>
          <w:color w:val="000000"/>
        </w:rPr>
      </w:pPr>
      <w:bookmarkStart w:id="115" w:name="bookmark=id.4k668n3" w:colFirst="0" w:colLast="0"/>
      <w:bookmarkEnd w:id="115"/>
      <w:r>
        <w:rPr>
          <w:color w:val="000000"/>
        </w:rPr>
        <w:t xml:space="preserve">Kurtzer GM, </w:t>
      </w:r>
      <w:proofErr w:type="spellStart"/>
      <w:r>
        <w:rPr>
          <w:color w:val="000000"/>
        </w:rPr>
        <w:t>Sochat</w:t>
      </w:r>
      <w:proofErr w:type="spellEnd"/>
      <w:r>
        <w:rPr>
          <w:color w:val="000000"/>
        </w:rPr>
        <w:t xml:space="preserve"> V, Bauer MW: </w:t>
      </w:r>
      <w:hyperlink r:id="rId86">
        <w:r>
          <w:rPr>
            <w:color w:val="156082"/>
          </w:rPr>
          <w:t>Singularity: Scientific containers for mobility of compute</w:t>
        </w:r>
      </w:hyperlink>
      <w:r>
        <w:rPr>
          <w:color w:val="000000"/>
        </w:rPr>
        <w:t xml:space="preserve">. </w:t>
      </w:r>
      <w:r>
        <w:rPr>
          <w:i/>
          <w:color w:val="000000"/>
        </w:rPr>
        <w:t>PLOS ONE</w:t>
      </w:r>
      <w:r>
        <w:rPr>
          <w:color w:val="000000"/>
        </w:rPr>
        <w:t xml:space="preserve">. 2017; </w:t>
      </w:r>
      <w:r>
        <w:rPr>
          <w:b/>
          <w:color w:val="000000"/>
        </w:rPr>
        <w:t>12</w:t>
      </w:r>
      <w:r>
        <w:rPr>
          <w:color w:val="000000"/>
        </w:rPr>
        <w:t>(5) e0177459.</w:t>
      </w:r>
    </w:p>
    <w:p w14:paraId="00000194" w14:textId="77777777" w:rsidR="00C514A6" w:rsidRDefault="00000000">
      <w:pPr>
        <w:pBdr>
          <w:top w:val="nil"/>
          <w:left w:val="nil"/>
          <w:bottom w:val="nil"/>
          <w:right w:val="nil"/>
          <w:between w:val="nil"/>
        </w:pBdr>
        <w:rPr>
          <w:color w:val="000000"/>
        </w:rPr>
      </w:pPr>
      <w:bookmarkStart w:id="116" w:name="bookmark=id.2zbgiuw" w:colFirst="0" w:colLast="0"/>
      <w:bookmarkEnd w:id="116"/>
      <w:r>
        <w:rPr>
          <w:color w:val="000000"/>
        </w:rPr>
        <w:t xml:space="preserve">Larsen TB: Chromosome numbers in genus </w:t>
      </w:r>
      <w:proofErr w:type="spellStart"/>
      <w:r>
        <w:rPr>
          <w:i/>
          <w:color w:val="000000"/>
        </w:rPr>
        <w:t>zygaena</w:t>
      </w:r>
      <w:proofErr w:type="spellEnd"/>
      <w:r>
        <w:rPr>
          <w:color w:val="000000"/>
        </w:rPr>
        <w:t xml:space="preserve"> f. (</w:t>
      </w:r>
      <w:r>
        <w:rPr>
          <w:i/>
          <w:color w:val="000000"/>
        </w:rPr>
        <w:t>Lepidoptera</w:t>
      </w:r>
      <w:r>
        <w:rPr>
          <w:color w:val="000000"/>
        </w:rPr>
        <w:t xml:space="preserve">, </w:t>
      </w:r>
      <w:proofErr w:type="spellStart"/>
      <w:r>
        <w:rPr>
          <w:i/>
          <w:color w:val="000000"/>
        </w:rPr>
        <w:t>zygaenidae</w:t>
      </w:r>
      <w:proofErr w:type="spellEnd"/>
      <w:r>
        <w:rPr>
          <w:color w:val="000000"/>
        </w:rPr>
        <w:t xml:space="preserve">). </w:t>
      </w:r>
      <w:r>
        <w:rPr>
          <w:i/>
          <w:color w:val="000000"/>
        </w:rPr>
        <w:t>Entomological Gazette</w:t>
      </w:r>
      <w:r>
        <w:rPr>
          <w:color w:val="000000"/>
        </w:rPr>
        <w:t xml:space="preserve">. 1976; </w:t>
      </w:r>
      <w:r>
        <w:rPr>
          <w:b/>
          <w:color w:val="000000"/>
        </w:rPr>
        <w:t>27</w:t>
      </w:r>
      <w:r>
        <w:rPr>
          <w:color w:val="000000"/>
        </w:rPr>
        <w:t xml:space="preserve"> 157–60.</w:t>
      </w:r>
    </w:p>
    <w:p w14:paraId="00000195" w14:textId="77777777" w:rsidR="00C514A6" w:rsidRDefault="00000000">
      <w:pPr>
        <w:pBdr>
          <w:top w:val="nil"/>
          <w:left w:val="nil"/>
          <w:bottom w:val="nil"/>
          <w:right w:val="nil"/>
          <w:between w:val="nil"/>
        </w:pBdr>
        <w:rPr>
          <w:color w:val="000000"/>
        </w:rPr>
      </w:pPr>
      <w:bookmarkStart w:id="117" w:name="bookmark=id.1egqt2p" w:colFirst="0" w:colLast="0"/>
      <w:bookmarkEnd w:id="117"/>
      <w:r>
        <w:rPr>
          <w:color w:val="000000"/>
        </w:rPr>
        <w:t xml:space="preserve">Li H: </w:t>
      </w:r>
      <w:hyperlink r:id="rId87">
        <w:r>
          <w:rPr>
            <w:color w:val="156082"/>
          </w:rPr>
          <w:t>Minimap2: Pairwise alignment for nucleotide sequences</w:t>
        </w:r>
      </w:hyperlink>
      <w:r>
        <w:rPr>
          <w:color w:val="000000"/>
        </w:rPr>
        <w:t xml:space="preserve">. </w:t>
      </w:r>
      <w:r>
        <w:rPr>
          <w:i/>
          <w:color w:val="000000"/>
        </w:rPr>
        <w:t>Bioinformatics</w:t>
      </w:r>
      <w:r>
        <w:rPr>
          <w:color w:val="000000"/>
        </w:rPr>
        <w:t xml:space="preserve">. 2018; </w:t>
      </w:r>
      <w:r>
        <w:rPr>
          <w:b/>
          <w:color w:val="000000"/>
        </w:rPr>
        <w:t>34</w:t>
      </w:r>
      <w:r>
        <w:rPr>
          <w:color w:val="000000"/>
        </w:rPr>
        <w:t>(18) 3094–3100.</w:t>
      </w:r>
    </w:p>
    <w:p w14:paraId="00000196" w14:textId="77777777" w:rsidR="00C514A6" w:rsidRDefault="00000000">
      <w:pPr>
        <w:pBdr>
          <w:top w:val="nil"/>
          <w:left w:val="nil"/>
          <w:bottom w:val="nil"/>
          <w:right w:val="nil"/>
          <w:between w:val="nil"/>
        </w:pBdr>
        <w:rPr>
          <w:color w:val="000000"/>
        </w:rPr>
      </w:pPr>
      <w:bookmarkStart w:id="118" w:name="bookmark=id.3ygebqi" w:colFirst="0" w:colLast="0"/>
      <w:bookmarkEnd w:id="118"/>
      <w:proofErr w:type="spellStart"/>
      <w:r>
        <w:rPr>
          <w:color w:val="000000"/>
        </w:rPr>
        <w:t>Lukhtanov</w:t>
      </w:r>
      <w:proofErr w:type="spellEnd"/>
      <w:r>
        <w:rPr>
          <w:color w:val="000000"/>
        </w:rPr>
        <w:t xml:space="preserve"> VA, Kuznetsova VC: Karyotype structure in higher lepidoptera (</w:t>
      </w:r>
      <w:proofErr w:type="spellStart"/>
      <w:r>
        <w:rPr>
          <w:i/>
          <w:color w:val="000000"/>
        </w:rPr>
        <w:t>papilionomorpha</w:t>
      </w:r>
      <w:proofErr w:type="spellEnd"/>
      <w:r>
        <w:rPr>
          <w:color w:val="000000"/>
        </w:rPr>
        <w:t xml:space="preserve">). </w:t>
      </w:r>
      <w:r>
        <w:rPr>
          <w:i/>
          <w:color w:val="000000"/>
        </w:rPr>
        <w:t>Entomological Review</w:t>
      </w:r>
      <w:r>
        <w:rPr>
          <w:color w:val="000000"/>
        </w:rPr>
        <w:t xml:space="preserve">. 1989; </w:t>
      </w:r>
      <w:r>
        <w:rPr>
          <w:b/>
          <w:color w:val="000000"/>
        </w:rPr>
        <w:t>68</w:t>
      </w:r>
      <w:r>
        <w:rPr>
          <w:color w:val="000000"/>
        </w:rPr>
        <w:t xml:space="preserve"> 12–31.</w:t>
      </w:r>
    </w:p>
    <w:p w14:paraId="00000197" w14:textId="77777777" w:rsidR="00C514A6" w:rsidRDefault="00000000">
      <w:pPr>
        <w:pBdr>
          <w:top w:val="nil"/>
          <w:left w:val="nil"/>
          <w:bottom w:val="nil"/>
          <w:right w:val="nil"/>
          <w:between w:val="nil"/>
        </w:pBdr>
        <w:rPr>
          <w:color w:val="000000"/>
        </w:rPr>
      </w:pPr>
      <w:bookmarkStart w:id="119" w:name="bookmark=id.2dlolyb" w:colFirst="0" w:colLast="0"/>
      <w:bookmarkEnd w:id="119"/>
      <w:r>
        <w:rPr>
          <w:color w:val="000000"/>
        </w:rPr>
        <w:t xml:space="preserve">Manni M, Berkeley MR, </w:t>
      </w:r>
      <w:proofErr w:type="spellStart"/>
      <w:r>
        <w:rPr>
          <w:color w:val="000000"/>
        </w:rPr>
        <w:t>Seppey</w:t>
      </w:r>
      <w:proofErr w:type="spellEnd"/>
      <w:r>
        <w:rPr>
          <w:color w:val="000000"/>
        </w:rPr>
        <w:t xml:space="preserve"> M, Simão FA, </w:t>
      </w:r>
      <w:proofErr w:type="spellStart"/>
      <w:r>
        <w:rPr>
          <w:color w:val="000000"/>
        </w:rPr>
        <w:t>Zdobnov</w:t>
      </w:r>
      <w:proofErr w:type="spellEnd"/>
      <w:r>
        <w:rPr>
          <w:color w:val="000000"/>
        </w:rPr>
        <w:t xml:space="preserve"> EM: </w:t>
      </w:r>
      <w:hyperlink r:id="rId88">
        <w:r>
          <w:rPr>
            <w:color w:val="156082"/>
          </w:rPr>
          <w:t>BUSCO update: Novel and streamlined workflows along with broader and deeper phylogenetic coverage for scoring of eukaryotic, prokaryotic, and viral genomes</w:t>
        </w:r>
      </w:hyperlink>
      <w:r>
        <w:rPr>
          <w:color w:val="000000"/>
        </w:rPr>
        <w:t xml:space="preserve">. </w:t>
      </w:r>
      <w:r>
        <w:rPr>
          <w:i/>
          <w:color w:val="000000"/>
        </w:rPr>
        <w:t>Molecular Biology and Evolution</w:t>
      </w:r>
      <w:r>
        <w:rPr>
          <w:color w:val="000000"/>
        </w:rPr>
        <w:t xml:space="preserve">. 2021; </w:t>
      </w:r>
      <w:r>
        <w:rPr>
          <w:b/>
          <w:color w:val="000000"/>
        </w:rPr>
        <w:t>38</w:t>
      </w:r>
      <w:r>
        <w:rPr>
          <w:color w:val="000000"/>
        </w:rPr>
        <w:t>(10) 4647–54.</w:t>
      </w:r>
    </w:p>
    <w:p w14:paraId="00000198" w14:textId="77777777" w:rsidR="00C514A6" w:rsidRDefault="00000000">
      <w:pPr>
        <w:pBdr>
          <w:top w:val="nil"/>
          <w:left w:val="nil"/>
          <w:bottom w:val="nil"/>
          <w:right w:val="nil"/>
          <w:between w:val="nil"/>
        </w:pBdr>
        <w:rPr>
          <w:color w:val="000000"/>
        </w:rPr>
      </w:pPr>
      <w:bookmarkStart w:id="120" w:name="bookmark=id.sqyw64" w:colFirst="0" w:colLast="0"/>
      <w:bookmarkEnd w:id="120"/>
      <w:r>
        <w:rPr>
          <w:color w:val="000000"/>
        </w:rPr>
        <w:t xml:space="preserve">Merkel D: </w:t>
      </w:r>
      <w:hyperlink r:id="rId89">
        <w:r>
          <w:rPr>
            <w:color w:val="156082"/>
          </w:rPr>
          <w:t>Docker: Lightweight Linux containers for consistent development and deployment</w:t>
        </w:r>
      </w:hyperlink>
      <w:r>
        <w:rPr>
          <w:color w:val="000000"/>
        </w:rPr>
        <w:t xml:space="preserve">. </w:t>
      </w:r>
      <w:r>
        <w:rPr>
          <w:i/>
          <w:color w:val="000000"/>
        </w:rPr>
        <w:t>Linux J.</w:t>
      </w:r>
      <w:r>
        <w:rPr>
          <w:color w:val="000000"/>
        </w:rPr>
        <w:t xml:space="preserve"> 2014; </w:t>
      </w:r>
      <w:r>
        <w:rPr>
          <w:b/>
          <w:color w:val="000000"/>
        </w:rPr>
        <w:t>2014</w:t>
      </w:r>
      <w:r>
        <w:rPr>
          <w:color w:val="000000"/>
        </w:rPr>
        <w:t>(239).</w:t>
      </w:r>
    </w:p>
    <w:p w14:paraId="00000199" w14:textId="77777777" w:rsidR="00C514A6" w:rsidRDefault="00000000">
      <w:pPr>
        <w:pBdr>
          <w:top w:val="nil"/>
          <w:left w:val="nil"/>
          <w:bottom w:val="nil"/>
          <w:right w:val="nil"/>
          <w:between w:val="nil"/>
        </w:pBdr>
        <w:rPr>
          <w:color w:val="000000"/>
        </w:rPr>
      </w:pPr>
      <w:bookmarkStart w:id="121" w:name="bookmark=id.3cqmetx" w:colFirst="0" w:colLast="0"/>
      <w:bookmarkEnd w:id="121"/>
      <w:r>
        <w:rPr>
          <w:color w:val="000000"/>
        </w:rPr>
        <w:t xml:space="preserve">Oatley G, Sampaio F, Howard C: </w:t>
      </w:r>
      <w:hyperlink r:id="rId90">
        <w:r>
          <w:rPr>
            <w:color w:val="156082"/>
          </w:rPr>
          <w:t>Sanger Tree of Life fragmented DNA clean up: Automated SPRI</w:t>
        </w:r>
      </w:hyperlink>
      <w:r>
        <w:rPr>
          <w:color w:val="000000"/>
        </w:rPr>
        <w:t>.</w:t>
      </w:r>
    </w:p>
    <w:p w14:paraId="0000019A" w14:textId="77777777" w:rsidR="00C514A6" w:rsidRDefault="00000000">
      <w:pPr>
        <w:pBdr>
          <w:top w:val="nil"/>
          <w:left w:val="nil"/>
          <w:bottom w:val="nil"/>
          <w:right w:val="nil"/>
          <w:between w:val="nil"/>
        </w:pBdr>
        <w:rPr>
          <w:color w:val="000000"/>
        </w:rPr>
      </w:pPr>
      <w:bookmarkStart w:id="122" w:name="bookmark=id.1rvwp1q" w:colFirst="0" w:colLast="0"/>
      <w:bookmarkEnd w:id="122"/>
      <w:r>
        <w:rPr>
          <w:color w:val="000000"/>
        </w:rPr>
        <w:t xml:space="preserve">Pointon D-L, Eagles W, Sims Y, </w:t>
      </w:r>
      <w:proofErr w:type="spellStart"/>
      <w:r>
        <w:rPr>
          <w:color w:val="000000"/>
        </w:rPr>
        <w:t>Muffato</w:t>
      </w:r>
      <w:proofErr w:type="spellEnd"/>
      <w:r>
        <w:rPr>
          <w:color w:val="000000"/>
        </w:rPr>
        <w:t xml:space="preserve"> M, Surana P: </w:t>
      </w:r>
      <w:hyperlink r:id="rId91">
        <w:r>
          <w:rPr>
            <w:color w:val="156082"/>
          </w:rPr>
          <w:t>Sanger-</w:t>
        </w:r>
        <w:proofErr w:type="spellStart"/>
        <w:r>
          <w:rPr>
            <w:color w:val="156082"/>
          </w:rPr>
          <w:t>tol</w:t>
        </w:r>
        <w:proofErr w:type="spellEnd"/>
        <w:r>
          <w:rPr>
            <w:color w:val="156082"/>
          </w:rPr>
          <w:t>/</w:t>
        </w:r>
        <w:proofErr w:type="spellStart"/>
        <w:r>
          <w:rPr>
            <w:color w:val="156082"/>
          </w:rPr>
          <w:t>treeval</w:t>
        </w:r>
        <w:proofErr w:type="spellEnd"/>
        <w:r>
          <w:rPr>
            <w:color w:val="156082"/>
          </w:rPr>
          <w:t xml:space="preserve"> v1.0.0 – Ancient Atlantis</w:t>
        </w:r>
      </w:hyperlink>
      <w:r>
        <w:rPr>
          <w:color w:val="000000"/>
        </w:rPr>
        <w:t>.</w:t>
      </w:r>
    </w:p>
    <w:p w14:paraId="0000019B" w14:textId="77777777" w:rsidR="00C514A6" w:rsidRDefault="00000000">
      <w:pPr>
        <w:pBdr>
          <w:top w:val="nil"/>
          <w:left w:val="nil"/>
          <w:bottom w:val="nil"/>
          <w:right w:val="nil"/>
          <w:between w:val="nil"/>
        </w:pBdr>
        <w:rPr>
          <w:color w:val="000000"/>
        </w:rPr>
      </w:pPr>
      <w:bookmarkStart w:id="123" w:name="bookmark=id.4bvk7pj" w:colFirst="0" w:colLast="0"/>
      <w:bookmarkEnd w:id="123"/>
      <w:r>
        <w:rPr>
          <w:color w:val="000000"/>
        </w:rPr>
        <w:t xml:space="preserve">Ranallo-Benavidez TR, Jaron KS, Schatz MC: </w:t>
      </w:r>
      <w:hyperlink r:id="rId92">
        <w:proofErr w:type="spellStart"/>
        <w:r>
          <w:rPr>
            <w:color w:val="156082"/>
          </w:rPr>
          <w:t>GenomeScope</w:t>
        </w:r>
        <w:proofErr w:type="spellEnd"/>
        <w:r>
          <w:rPr>
            <w:color w:val="156082"/>
          </w:rPr>
          <w:t xml:space="preserve"> 2.0 and </w:t>
        </w:r>
        <w:proofErr w:type="spellStart"/>
        <w:r>
          <w:rPr>
            <w:color w:val="156082"/>
          </w:rPr>
          <w:t>Smudgeplot</w:t>
        </w:r>
        <w:proofErr w:type="spellEnd"/>
        <w:r>
          <w:rPr>
            <w:color w:val="156082"/>
          </w:rPr>
          <w:t xml:space="preserve"> for reference-free profiling of polyploid genomes</w:t>
        </w:r>
      </w:hyperlink>
      <w:r>
        <w:rPr>
          <w:color w:val="000000"/>
        </w:rPr>
        <w:t xml:space="preserve">. </w:t>
      </w:r>
      <w:r>
        <w:rPr>
          <w:i/>
          <w:color w:val="000000"/>
        </w:rPr>
        <w:t>Nature Communications</w:t>
      </w:r>
      <w:r>
        <w:rPr>
          <w:color w:val="000000"/>
        </w:rPr>
        <w:t xml:space="preserve">. 2020; </w:t>
      </w:r>
      <w:r>
        <w:rPr>
          <w:b/>
          <w:color w:val="000000"/>
        </w:rPr>
        <w:t>11</w:t>
      </w:r>
      <w:r>
        <w:rPr>
          <w:color w:val="000000"/>
        </w:rPr>
        <w:t xml:space="preserve"> 1432.</w:t>
      </w:r>
    </w:p>
    <w:p w14:paraId="0000019C" w14:textId="77777777" w:rsidR="00C514A6" w:rsidRDefault="00000000">
      <w:pPr>
        <w:pBdr>
          <w:top w:val="nil"/>
          <w:left w:val="nil"/>
          <w:bottom w:val="nil"/>
          <w:right w:val="nil"/>
          <w:between w:val="nil"/>
        </w:pBdr>
        <w:rPr>
          <w:color w:val="000000"/>
        </w:rPr>
      </w:pPr>
      <w:bookmarkStart w:id="124" w:name="bookmark=id.2r0uhxc" w:colFirst="0" w:colLast="0"/>
      <w:bookmarkEnd w:id="124"/>
      <w:r>
        <w:rPr>
          <w:color w:val="000000"/>
        </w:rPr>
        <w:t xml:space="preserve">Rao SSP, Huntley MH, Durand NC, </w:t>
      </w:r>
      <w:proofErr w:type="spellStart"/>
      <w:r>
        <w:rPr>
          <w:color w:val="000000"/>
        </w:rPr>
        <w:t>Stamenova</w:t>
      </w:r>
      <w:proofErr w:type="spellEnd"/>
      <w:r>
        <w:rPr>
          <w:color w:val="000000"/>
        </w:rPr>
        <w:t xml:space="preserve"> EK, </w:t>
      </w:r>
      <w:proofErr w:type="spellStart"/>
      <w:r>
        <w:rPr>
          <w:color w:val="000000"/>
        </w:rPr>
        <w:t>Bochkov</w:t>
      </w:r>
      <w:proofErr w:type="spellEnd"/>
      <w:r>
        <w:rPr>
          <w:color w:val="000000"/>
        </w:rPr>
        <w:t xml:space="preserve"> ID, et al.: </w:t>
      </w:r>
      <w:hyperlink r:id="rId93">
        <w:r>
          <w:rPr>
            <w:color w:val="156082"/>
          </w:rPr>
          <w:t>A 3D map of the human genome at kilobase resolution reveals principles of chromatin looping</w:t>
        </w:r>
      </w:hyperlink>
      <w:r>
        <w:rPr>
          <w:color w:val="000000"/>
        </w:rPr>
        <w:t xml:space="preserve">. </w:t>
      </w:r>
      <w:r>
        <w:rPr>
          <w:i/>
          <w:color w:val="000000"/>
        </w:rPr>
        <w:t>Cell</w:t>
      </w:r>
      <w:r>
        <w:rPr>
          <w:color w:val="000000"/>
        </w:rPr>
        <w:t xml:space="preserve">. 2014; </w:t>
      </w:r>
      <w:r>
        <w:rPr>
          <w:b/>
          <w:color w:val="000000"/>
        </w:rPr>
        <w:t>159</w:t>
      </w:r>
      <w:r>
        <w:rPr>
          <w:color w:val="000000"/>
        </w:rPr>
        <w:t>(7) 1665–80.</w:t>
      </w:r>
    </w:p>
    <w:p w14:paraId="0000019D" w14:textId="77777777" w:rsidR="00C514A6" w:rsidRDefault="00000000">
      <w:pPr>
        <w:pBdr>
          <w:top w:val="nil"/>
          <w:left w:val="nil"/>
          <w:bottom w:val="nil"/>
          <w:right w:val="nil"/>
          <w:between w:val="nil"/>
        </w:pBdr>
        <w:rPr>
          <w:color w:val="000000"/>
        </w:rPr>
      </w:pPr>
      <w:bookmarkStart w:id="125" w:name="bookmark=id.1664s55" w:colFirst="0" w:colLast="0"/>
      <w:bookmarkEnd w:id="125"/>
      <w:proofErr w:type="spellStart"/>
      <w:r>
        <w:rPr>
          <w:color w:val="000000"/>
        </w:rPr>
        <w:lastRenderedPageBreak/>
        <w:t>Rennwald</w:t>
      </w:r>
      <w:proofErr w:type="spellEnd"/>
      <w:r>
        <w:rPr>
          <w:color w:val="000000"/>
        </w:rPr>
        <w:t xml:space="preserve"> E, Sobczyk T, Hofmann A: Rote </w:t>
      </w:r>
      <w:proofErr w:type="spellStart"/>
      <w:r>
        <w:rPr>
          <w:color w:val="000000"/>
        </w:rPr>
        <w:t>liste</w:t>
      </w:r>
      <w:proofErr w:type="spellEnd"/>
      <w:r>
        <w:rPr>
          <w:color w:val="000000"/>
        </w:rPr>
        <w:t xml:space="preserve"> und </w:t>
      </w:r>
      <w:proofErr w:type="spellStart"/>
      <w:r>
        <w:rPr>
          <w:color w:val="000000"/>
        </w:rPr>
        <w:t>gesamtartenliste</w:t>
      </w:r>
      <w:proofErr w:type="spellEnd"/>
      <w:r>
        <w:rPr>
          <w:color w:val="000000"/>
        </w:rPr>
        <w:t xml:space="preserve"> der </w:t>
      </w:r>
      <w:proofErr w:type="spellStart"/>
      <w:r>
        <w:rPr>
          <w:color w:val="000000"/>
        </w:rPr>
        <w:t>spinnerartigen</w:t>
      </w:r>
      <w:proofErr w:type="spellEnd"/>
      <w:r>
        <w:rPr>
          <w:color w:val="000000"/>
        </w:rPr>
        <w:t xml:space="preserve"> falter (</w:t>
      </w:r>
      <w:r>
        <w:rPr>
          <w:i/>
          <w:color w:val="000000"/>
        </w:rPr>
        <w:t>lepidoptera</w:t>
      </w:r>
      <w:r>
        <w:rPr>
          <w:color w:val="000000"/>
        </w:rPr>
        <w:t xml:space="preserve">: </w:t>
      </w:r>
      <w:proofErr w:type="spellStart"/>
      <w:r>
        <w:rPr>
          <w:color w:val="000000"/>
        </w:rPr>
        <w:t>Bombyces</w:t>
      </w:r>
      <w:proofErr w:type="spellEnd"/>
      <w:r>
        <w:rPr>
          <w:color w:val="000000"/>
        </w:rPr>
        <w:t xml:space="preserve">, </w:t>
      </w:r>
      <w:proofErr w:type="spellStart"/>
      <w:r>
        <w:rPr>
          <w:color w:val="000000"/>
        </w:rPr>
        <w:t>sphinges</w:t>
      </w:r>
      <w:proofErr w:type="spellEnd"/>
      <w:r>
        <w:rPr>
          <w:color w:val="000000"/>
        </w:rPr>
        <w:t xml:space="preserve"> </w:t>
      </w:r>
      <w:proofErr w:type="spellStart"/>
      <w:r>
        <w:rPr>
          <w:color w:val="000000"/>
        </w:rPr>
        <w:t>s.l.</w:t>
      </w:r>
      <w:proofErr w:type="spellEnd"/>
      <w:r>
        <w:rPr>
          <w:color w:val="000000"/>
        </w:rPr>
        <w:t xml:space="preserve">) </w:t>
      </w:r>
      <w:proofErr w:type="spellStart"/>
      <w:r>
        <w:rPr>
          <w:color w:val="000000"/>
        </w:rPr>
        <w:t>deutschlands</w:t>
      </w:r>
      <w:proofErr w:type="spellEnd"/>
      <w:r>
        <w:rPr>
          <w:color w:val="000000"/>
        </w:rPr>
        <w:t xml:space="preserve">. In </w:t>
      </w:r>
      <w:r>
        <w:rPr>
          <w:i/>
          <w:color w:val="000000"/>
        </w:rPr>
        <w:t xml:space="preserve">Rote </w:t>
      </w:r>
      <w:proofErr w:type="spellStart"/>
      <w:r>
        <w:rPr>
          <w:i/>
          <w:color w:val="000000"/>
        </w:rPr>
        <w:t>Liste</w:t>
      </w:r>
      <w:proofErr w:type="spellEnd"/>
      <w:r>
        <w:rPr>
          <w:i/>
          <w:color w:val="000000"/>
        </w:rPr>
        <w:t xml:space="preserve"> </w:t>
      </w:r>
      <w:proofErr w:type="spellStart"/>
      <w:r>
        <w:rPr>
          <w:i/>
          <w:color w:val="000000"/>
        </w:rPr>
        <w:t>Gefährdeter</w:t>
      </w:r>
      <w:proofErr w:type="spellEnd"/>
      <w:r>
        <w:rPr>
          <w:i/>
          <w:color w:val="000000"/>
        </w:rPr>
        <w:t xml:space="preserve"> Tiere, </w:t>
      </w:r>
      <w:proofErr w:type="spellStart"/>
      <w:r>
        <w:rPr>
          <w:i/>
          <w:color w:val="000000"/>
        </w:rPr>
        <w:t>Pflanzen</w:t>
      </w:r>
      <w:proofErr w:type="spellEnd"/>
      <w:r>
        <w:rPr>
          <w:i/>
          <w:color w:val="000000"/>
        </w:rPr>
        <w:t xml:space="preserve"> Und </w:t>
      </w:r>
      <w:proofErr w:type="spellStart"/>
      <w:r>
        <w:rPr>
          <w:i/>
          <w:color w:val="000000"/>
        </w:rPr>
        <w:t>Pilze</w:t>
      </w:r>
      <w:proofErr w:type="spellEnd"/>
      <w:r>
        <w:rPr>
          <w:i/>
          <w:color w:val="000000"/>
        </w:rPr>
        <w:t xml:space="preserve"> </w:t>
      </w:r>
      <w:proofErr w:type="spellStart"/>
      <w:r>
        <w:rPr>
          <w:i/>
          <w:color w:val="000000"/>
        </w:rPr>
        <w:t>Deutschlands</w:t>
      </w:r>
      <w:proofErr w:type="spellEnd"/>
      <w:r>
        <w:rPr>
          <w:i/>
          <w:color w:val="000000"/>
        </w:rPr>
        <w:t xml:space="preserve">. Band 3: </w:t>
      </w:r>
      <w:proofErr w:type="spellStart"/>
      <w:r>
        <w:rPr>
          <w:i/>
          <w:color w:val="000000"/>
        </w:rPr>
        <w:t>Wirbellose</w:t>
      </w:r>
      <w:proofErr w:type="spellEnd"/>
      <w:r>
        <w:rPr>
          <w:i/>
          <w:color w:val="000000"/>
        </w:rPr>
        <w:t xml:space="preserve"> Tiere (Teil 1)</w:t>
      </w:r>
      <w:r>
        <w:rPr>
          <w:color w:val="000000"/>
        </w:rPr>
        <w:t xml:space="preserve">, eds M </w:t>
      </w:r>
      <w:proofErr w:type="spellStart"/>
      <w:r>
        <w:rPr>
          <w:color w:val="000000"/>
        </w:rPr>
        <w:t>Binot-Hafke</w:t>
      </w:r>
      <w:proofErr w:type="spellEnd"/>
      <w:r>
        <w:rPr>
          <w:color w:val="000000"/>
        </w:rPr>
        <w:t xml:space="preserve">, S Balzer, N Becker, H </w:t>
      </w:r>
      <w:proofErr w:type="spellStart"/>
      <w:r>
        <w:rPr>
          <w:color w:val="000000"/>
        </w:rPr>
        <w:t>Gruttke</w:t>
      </w:r>
      <w:proofErr w:type="spellEnd"/>
      <w:r>
        <w:rPr>
          <w:color w:val="000000"/>
        </w:rPr>
        <w:t xml:space="preserve">, H Haupt, et al., pp. 243–83. Bonn: </w:t>
      </w:r>
      <w:proofErr w:type="spellStart"/>
      <w:r>
        <w:rPr>
          <w:color w:val="000000"/>
        </w:rPr>
        <w:t>Bundesamt</w:t>
      </w:r>
      <w:proofErr w:type="spellEnd"/>
      <w:r>
        <w:rPr>
          <w:color w:val="000000"/>
        </w:rPr>
        <w:t xml:space="preserve"> für </w:t>
      </w:r>
      <w:proofErr w:type="spellStart"/>
      <w:r>
        <w:rPr>
          <w:color w:val="000000"/>
        </w:rPr>
        <w:t>Naturschutz</w:t>
      </w:r>
      <w:proofErr w:type="spellEnd"/>
      <w:r>
        <w:rPr>
          <w:color w:val="000000"/>
        </w:rPr>
        <w:t>.</w:t>
      </w:r>
    </w:p>
    <w:p w14:paraId="0000019E" w14:textId="77777777" w:rsidR="00C514A6" w:rsidRDefault="00000000">
      <w:pPr>
        <w:pBdr>
          <w:top w:val="nil"/>
          <w:left w:val="nil"/>
          <w:bottom w:val="nil"/>
          <w:right w:val="nil"/>
          <w:between w:val="nil"/>
        </w:pBdr>
        <w:rPr>
          <w:color w:val="000000"/>
        </w:rPr>
      </w:pPr>
      <w:bookmarkStart w:id="126" w:name="bookmark=id.3q5sasy" w:colFirst="0" w:colLast="0"/>
      <w:bookmarkEnd w:id="126"/>
      <w:r>
        <w:rPr>
          <w:color w:val="000000"/>
        </w:rPr>
        <w:t xml:space="preserve">Rhie A, McCarthy SA, </w:t>
      </w:r>
      <w:proofErr w:type="spellStart"/>
      <w:r>
        <w:rPr>
          <w:color w:val="000000"/>
        </w:rPr>
        <w:t>Fedrigo</w:t>
      </w:r>
      <w:proofErr w:type="spellEnd"/>
      <w:r>
        <w:rPr>
          <w:color w:val="000000"/>
        </w:rPr>
        <w:t xml:space="preserve"> O, Damas J, </w:t>
      </w:r>
      <w:proofErr w:type="spellStart"/>
      <w:r>
        <w:rPr>
          <w:color w:val="000000"/>
        </w:rPr>
        <w:t>Formenti</w:t>
      </w:r>
      <w:proofErr w:type="spellEnd"/>
      <w:r>
        <w:rPr>
          <w:color w:val="000000"/>
        </w:rPr>
        <w:t xml:space="preserve"> G, et al.: </w:t>
      </w:r>
      <w:hyperlink r:id="rId94">
        <w:r>
          <w:rPr>
            <w:color w:val="156082"/>
          </w:rPr>
          <w:t>Towards complete and error-free genome assemblies of all vertebrate species</w:t>
        </w:r>
      </w:hyperlink>
      <w:r>
        <w:rPr>
          <w:color w:val="000000"/>
        </w:rPr>
        <w:t xml:space="preserve">. </w:t>
      </w:r>
      <w:r>
        <w:rPr>
          <w:i/>
          <w:color w:val="000000"/>
        </w:rPr>
        <w:t>Nature</w:t>
      </w:r>
      <w:r>
        <w:rPr>
          <w:color w:val="000000"/>
        </w:rPr>
        <w:t xml:space="preserve">. 2021; </w:t>
      </w:r>
      <w:r>
        <w:rPr>
          <w:b/>
          <w:color w:val="000000"/>
        </w:rPr>
        <w:t>592</w:t>
      </w:r>
      <w:r>
        <w:rPr>
          <w:color w:val="000000"/>
        </w:rPr>
        <w:t>(7856) 737–46.</w:t>
      </w:r>
    </w:p>
    <w:p w14:paraId="0000019F" w14:textId="77777777" w:rsidR="00C514A6" w:rsidRDefault="00000000">
      <w:pPr>
        <w:pBdr>
          <w:top w:val="nil"/>
          <w:left w:val="nil"/>
          <w:bottom w:val="nil"/>
          <w:right w:val="nil"/>
          <w:between w:val="nil"/>
        </w:pBdr>
        <w:rPr>
          <w:color w:val="000000"/>
        </w:rPr>
      </w:pPr>
      <w:bookmarkStart w:id="127" w:name="bookmark=id.25b2l0r" w:colFirst="0" w:colLast="0"/>
      <w:bookmarkEnd w:id="127"/>
      <w:r>
        <w:rPr>
          <w:color w:val="000000"/>
        </w:rPr>
        <w:t xml:space="preserve">Rhie A, </w:t>
      </w:r>
      <w:proofErr w:type="spellStart"/>
      <w:r>
        <w:rPr>
          <w:color w:val="000000"/>
        </w:rPr>
        <w:t>Walenz</w:t>
      </w:r>
      <w:proofErr w:type="spellEnd"/>
      <w:r>
        <w:rPr>
          <w:color w:val="000000"/>
        </w:rPr>
        <w:t xml:space="preserve"> BP, Koren S, Phillippy AM: </w:t>
      </w:r>
      <w:hyperlink r:id="rId95">
        <w:proofErr w:type="spellStart"/>
        <w:r>
          <w:rPr>
            <w:color w:val="156082"/>
          </w:rPr>
          <w:t>Merqury</w:t>
        </w:r>
        <w:proofErr w:type="spellEnd"/>
        <w:r>
          <w:rPr>
            <w:color w:val="156082"/>
          </w:rPr>
          <w:t>: Reference-free quality, completeness, and phasing assessment for genome assemblies</w:t>
        </w:r>
      </w:hyperlink>
      <w:r>
        <w:rPr>
          <w:color w:val="000000"/>
        </w:rPr>
        <w:t xml:space="preserve">. </w:t>
      </w:r>
      <w:r>
        <w:rPr>
          <w:i/>
          <w:color w:val="000000"/>
        </w:rPr>
        <w:t>Genome Biology</w:t>
      </w:r>
      <w:r>
        <w:rPr>
          <w:color w:val="000000"/>
        </w:rPr>
        <w:t xml:space="preserve">. 2020; </w:t>
      </w:r>
      <w:r>
        <w:rPr>
          <w:b/>
          <w:color w:val="000000"/>
        </w:rPr>
        <w:t>21</w:t>
      </w:r>
      <w:r>
        <w:rPr>
          <w:color w:val="000000"/>
        </w:rPr>
        <w:t>(1).</w:t>
      </w:r>
    </w:p>
    <w:p w14:paraId="000001A0" w14:textId="77777777" w:rsidR="00C514A6" w:rsidRDefault="00000000">
      <w:pPr>
        <w:pBdr>
          <w:top w:val="nil"/>
          <w:left w:val="nil"/>
          <w:bottom w:val="nil"/>
          <w:right w:val="nil"/>
          <w:between w:val="nil"/>
        </w:pBdr>
        <w:rPr>
          <w:color w:val="000000"/>
        </w:rPr>
      </w:pPr>
      <w:bookmarkStart w:id="128" w:name="bookmark=id.kgcv8k" w:colFirst="0" w:colLast="0"/>
      <w:bookmarkEnd w:id="128"/>
      <w:r>
        <w:rPr>
          <w:color w:val="000000"/>
        </w:rPr>
        <w:t xml:space="preserve">Uliano-Silva M, Ferreira JGRN, </w:t>
      </w:r>
      <w:proofErr w:type="spellStart"/>
      <w:r>
        <w:rPr>
          <w:color w:val="000000"/>
        </w:rPr>
        <w:t>Krasheninnikova</w:t>
      </w:r>
      <w:proofErr w:type="spellEnd"/>
      <w:r>
        <w:rPr>
          <w:color w:val="000000"/>
        </w:rPr>
        <w:t xml:space="preserve"> K, Blaxter M, </w:t>
      </w:r>
      <w:proofErr w:type="spellStart"/>
      <w:r>
        <w:rPr>
          <w:color w:val="000000"/>
        </w:rPr>
        <w:t>Mieszkowska</w:t>
      </w:r>
      <w:proofErr w:type="spellEnd"/>
      <w:r>
        <w:rPr>
          <w:color w:val="000000"/>
        </w:rPr>
        <w:t xml:space="preserve"> N, et al.: </w:t>
      </w:r>
      <w:hyperlink r:id="rId96">
        <w:r>
          <w:rPr>
            <w:color w:val="156082"/>
          </w:rPr>
          <w:t>MitoHiFi: A python pipeline for mitochondrial genome assembly from PacBio high fidelity reads</w:t>
        </w:r>
      </w:hyperlink>
      <w:r>
        <w:rPr>
          <w:color w:val="000000"/>
        </w:rPr>
        <w:t xml:space="preserve">. </w:t>
      </w:r>
      <w:r>
        <w:rPr>
          <w:i/>
          <w:color w:val="000000"/>
        </w:rPr>
        <w:t>BMC Bioinformatics</w:t>
      </w:r>
      <w:r>
        <w:rPr>
          <w:color w:val="000000"/>
        </w:rPr>
        <w:t xml:space="preserve">. 2023; </w:t>
      </w:r>
      <w:r>
        <w:rPr>
          <w:b/>
          <w:color w:val="000000"/>
        </w:rPr>
        <w:t>24</w:t>
      </w:r>
      <w:r>
        <w:rPr>
          <w:color w:val="000000"/>
        </w:rPr>
        <w:t>(1) 288.</w:t>
      </w:r>
    </w:p>
    <w:p w14:paraId="000001A1" w14:textId="77777777" w:rsidR="00C514A6" w:rsidRDefault="00000000">
      <w:pPr>
        <w:pBdr>
          <w:top w:val="nil"/>
          <w:left w:val="nil"/>
          <w:bottom w:val="nil"/>
          <w:right w:val="nil"/>
          <w:between w:val="nil"/>
        </w:pBdr>
        <w:rPr>
          <w:color w:val="000000"/>
        </w:rPr>
      </w:pPr>
      <w:bookmarkStart w:id="129" w:name="bookmark=id.34g0dwd" w:colFirst="0" w:colLast="0"/>
      <w:bookmarkEnd w:id="129"/>
      <w:proofErr w:type="spellStart"/>
      <w:r>
        <w:rPr>
          <w:color w:val="000000"/>
        </w:rPr>
        <w:t>Vasimuddin</w:t>
      </w:r>
      <w:proofErr w:type="spellEnd"/>
      <w:r>
        <w:rPr>
          <w:color w:val="000000"/>
        </w:rPr>
        <w:t xml:space="preserve"> Md, Misra S, Li H, Aluru S: </w:t>
      </w:r>
      <w:hyperlink r:id="rId97">
        <w:r>
          <w:rPr>
            <w:color w:val="156082"/>
          </w:rPr>
          <w:t>Efficient architecture-aware acceleration of BWA-MEM for multicore systems</w:t>
        </w:r>
      </w:hyperlink>
      <w:r>
        <w:rPr>
          <w:color w:val="000000"/>
        </w:rPr>
        <w:t xml:space="preserve">. </w:t>
      </w:r>
      <w:r>
        <w:rPr>
          <w:i/>
          <w:color w:val="000000"/>
        </w:rPr>
        <w:t>2019 IEEE International Parallel and Distributed Processing Symposium (IPDPS)</w:t>
      </w:r>
      <w:r>
        <w:rPr>
          <w:color w:val="000000"/>
        </w:rPr>
        <w:t>. 2019; 314–24.</w:t>
      </w:r>
    </w:p>
    <w:p w14:paraId="000001A2" w14:textId="77777777" w:rsidR="00C514A6" w:rsidRDefault="00000000">
      <w:pPr>
        <w:pBdr>
          <w:top w:val="nil"/>
          <w:left w:val="nil"/>
          <w:bottom w:val="nil"/>
          <w:right w:val="nil"/>
          <w:between w:val="nil"/>
        </w:pBdr>
        <w:rPr>
          <w:color w:val="000000"/>
        </w:rPr>
      </w:pPr>
      <w:bookmarkStart w:id="130" w:name="bookmark=id.1jlao46" w:colFirst="0" w:colLast="0"/>
      <w:bookmarkEnd w:id="130"/>
      <w:r>
        <w:rPr>
          <w:color w:val="000000"/>
        </w:rPr>
        <w:t xml:space="preserve">Wachlin V, Kallies A, Hoppe H: ROTE LISTE der </w:t>
      </w:r>
      <w:proofErr w:type="spellStart"/>
      <w:r>
        <w:rPr>
          <w:color w:val="000000"/>
        </w:rPr>
        <w:t>gefährdeten</w:t>
      </w:r>
      <w:proofErr w:type="spellEnd"/>
      <w:r>
        <w:rPr>
          <w:color w:val="000000"/>
        </w:rPr>
        <w:t xml:space="preserve"> </w:t>
      </w:r>
      <w:proofErr w:type="spellStart"/>
      <w:r>
        <w:rPr>
          <w:color w:val="000000"/>
        </w:rPr>
        <w:t>großschmetterlinge</w:t>
      </w:r>
      <w:proofErr w:type="spellEnd"/>
      <w:r>
        <w:rPr>
          <w:color w:val="000000"/>
        </w:rPr>
        <w:t xml:space="preserve"> </w:t>
      </w:r>
      <w:proofErr w:type="spellStart"/>
      <w:r>
        <w:rPr>
          <w:color w:val="000000"/>
        </w:rPr>
        <w:t>mecklenburg-vorpommerns</w:t>
      </w:r>
      <w:proofErr w:type="spellEnd"/>
      <w:r>
        <w:rPr>
          <w:color w:val="000000"/>
        </w:rPr>
        <w:t xml:space="preserve">. Der Minister für </w:t>
      </w:r>
      <w:proofErr w:type="spellStart"/>
      <w:r>
        <w:rPr>
          <w:color w:val="000000"/>
        </w:rPr>
        <w:t>Landwirtschaft</w:t>
      </w:r>
      <w:proofErr w:type="spellEnd"/>
      <w:r>
        <w:rPr>
          <w:color w:val="000000"/>
        </w:rPr>
        <w:t xml:space="preserve"> und </w:t>
      </w:r>
      <w:proofErr w:type="spellStart"/>
      <w:r>
        <w:rPr>
          <w:color w:val="000000"/>
        </w:rPr>
        <w:t>Naturschutz</w:t>
      </w:r>
      <w:proofErr w:type="spellEnd"/>
      <w:r>
        <w:rPr>
          <w:color w:val="000000"/>
        </w:rPr>
        <w:t xml:space="preserve"> des Landes Mecklenburg-Vorpommern, Schwerin.</w:t>
      </w:r>
    </w:p>
    <w:p w14:paraId="000001A3" w14:textId="77777777" w:rsidR="00C514A6" w:rsidRDefault="00000000">
      <w:pPr>
        <w:pBdr>
          <w:top w:val="nil"/>
          <w:left w:val="nil"/>
          <w:bottom w:val="nil"/>
          <w:right w:val="nil"/>
          <w:between w:val="nil"/>
        </w:pBdr>
        <w:rPr>
          <w:color w:val="000000"/>
        </w:rPr>
      </w:pPr>
      <w:bookmarkStart w:id="131" w:name="bookmark=id.43ky6rz" w:colFirst="0" w:colLast="0"/>
      <w:bookmarkEnd w:id="131"/>
      <w:proofErr w:type="spellStart"/>
      <w:r>
        <w:rPr>
          <w:color w:val="000000"/>
        </w:rPr>
        <w:t>Wermeille</w:t>
      </w:r>
      <w:proofErr w:type="spellEnd"/>
      <w:r>
        <w:rPr>
          <w:color w:val="000000"/>
        </w:rPr>
        <w:t xml:space="preserve"> E, </w:t>
      </w:r>
      <w:proofErr w:type="spellStart"/>
      <w:r>
        <w:rPr>
          <w:color w:val="000000"/>
        </w:rPr>
        <w:t>Chittaro</w:t>
      </w:r>
      <w:proofErr w:type="spellEnd"/>
      <w:r>
        <w:rPr>
          <w:color w:val="000000"/>
        </w:rPr>
        <w:t xml:space="preserve"> Y, Gonseth Y: Rote </w:t>
      </w:r>
      <w:proofErr w:type="spellStart"/>
      <w:r>
        <w:rPr>
          <w:color w:val="000000"/>
        </w:rPr>
        <w:t>liste</w:t>
      </w:r>
      <w:proofErr w:type="spellEnd"/>
      <w:r>
        <w:rPr>
          <w:color w:val="000000"/>
        </w:rPr>
        <w:t xml:space="preserve"> </w:t>
      </w:r>
      <w:proofErr w:type="spellStart"/>
      <w:r>
        <w:rPr>
          <w:color w:val="000000"/>
        </w:rPr>
        <w:t>tagfalter</w:t>
      </w:r>
      <w:proofErr w:type="spellEnd"/>
      <w:r>
        <w:rPr>
          <w:color w:val="000000"/>
        </w:rPr>
        <w:t xml:space="preserve"> und </w:t>
      </w:r>
      <w:proofErr w:type="spellStart"/>
      <w:r>
        <w:rPr>
          <w:color w:val="000000"/>
        </w:rPr>
        <w:t>widderchen</w:t>
      </w:r>
      <w:proofErr w:type="spellEnd"/>
      <w:r>
        <w:rPr>
          <w:color w:val="000000"/>
        </w:rPr>
        <w:t xml:space="preserve">. </w:t>
      </w:r>
      <w:proofErr w:type="spellStart"/>
      <w:r>
        <w:rPr>
          <w:color w:val="000000"/>
        </w:rPr>
        <w:t>Gefährdete</w:t>
      </w:r>
      <w:proofErr w:type="spellEnd"/>
      <w:r>
        <w:rPr>
          <w:color w:val="000000"/>
        </w:rPr>
        <w:t xml:space="preserve"> </w:t>
      </w:r>
      <w:proofErr w:type="spellStart"/>
      <w:r>
        <w:rPr>
          <w:color w:val="000000"/>
        </w:rPr>
        <w:t>arten</w:t>
      </w:r>
      <w:proofErr w:type="spellEnd"/>
      <w:r>
        <w:rPr>
          <w:color w:val="000000"/>
        </w:rPr>
        <w:t xml:space="preserve"> der </w:t>
      </w:r>
      <w:proofErr w:type="spellStart"/>
      <w:r>
        <w:rPr>
          <w:color w:val="000000"/>
        </w:rPr>
        <w:t>schweiz</w:t>
      </w:r>
      <w:proofErr w:type="spellEnd"/>
      <w:r>
        <w:rPr>
          <w:color w:val="000000"/>
        </w:rPr>
        <w:t xml:space="preserve">, stand 2012. </w:t>
      </w:r>
      <w:proofErr w:type="spellStart"/>
      <w:r>
        <w:rPr>
          <w:color w:val="000000"/>
        </w:rPr>
        <w:t>Bundesamt</w:t>
      </w:r>
      <w:proofErr w:type="spellEnd"/>
      <w:r>
        <w:rPr>
          <w:color w:val="000000"/>
        </w:rPr>
        <w:t xml:space="preserve"> für Umwelt, Bern, und Schweizer Zentrum für die </w:t>
      </w:r>
      <w:proofErr w:type="spellStart"/>
      <w:r>
        <w:rPr>
          <w:color w:val="000000"/>
        </w:rPr>
        <w:t>Kartografie</w:t>
      </w:r>
      <w:proofErr w:type="spellEnd"/>
      <w:r>
        <w:rPr>
          <w:color w:val="000000"/>
        </w:rPr>
        <w:t xml:space="preserve"> der Fauna, </w:t>
      </w:r>
      <w:proofErr w:type="spellStart"/>
      <w:r>
        <w:rPr>
          <w:color w:val="000000"/>
        </w:rPr>
        <w:t>Neuenburg</w:t>
      </w:r>
      <w:proofErr w:type="spellEnd"/>
      <w:r>
        <w:rPr>
          <w:color w:val="000000"/>
        </w:rPr>
        <w:t>.</w:t>
      </w:r>
    </w:p>
    <w:p w14:paraId="000001A4" w14:textId="77777777" w:rsidR="00C514A6" w:rsidRDefault="00000000">
      <w:pPr>
        <w:pBdr>
          <w:top w:val="nil"/>
          <w:left w:val="nil"/>
          <w:bottom w:val="nil"/>
          <w:right w:val="nil"/>
          <w:between w:val="nil"/>
        </w:pBdr>
        <w:rPr>
          <w:color w:val="000000"/>
        </w:rPr>
      </w:pPr>
      <w:bookmarkStart w:id="132" w:name="bookmark=id.2iq8gzs" w:colFirst="0" w:colLast="0"/>
      <w:bookmarkEnd w:id="132"/>
      <w:r>
        <w:rPr>
          <w:color w:val="000000"/>
        </w:rPr>
        <w:t xml:space="preserve">Zhou C, McCarthy SA, Durbin R: </w:t>
      </w:r>
      <w:hyperlink r:id="rId98">
        <w:r>
          <w:rPr>
            <w:color w:val="156082"/>
          </w:rPr>
          <w:t>YaHS: Yet another Hi-C scaffolding tool</w:t>
        </w:r>
      </w:hyperlink>
      <w:r>
        <w:rPr>
          <w:color w:val="000000"/>
        </w:rPr>
        <w:t xml:space="preserve">. </w:t>
      </w:r>
      <w:r>
        <w:rPr>
          <w:i/>
          <w:color w:val="000000"/>
        </w:rPr>
        <w:t>Bioinformatics</w:t>
      </w:r>
      <w:r>
        <w:rPr>
          <w:color w:val="000000"/>
        </w:rPr>
        <w:t xml:space="preserve">. 2023; </w:t>
      </w:r>
      <w:r>
        <w:rPr>
          <w:b/>
          <w:color w:val="000000"/>
        </w:rPr>
        <w:t>39</w:t>
      </w:r>
      <w:r>
        <w:rPr>
          <w:color w:val="000000"/>
        </w:rPr>
        <w:t>(1).</w:t>
      </w:r>
    </w:p>
    <w:sectPr w:rsidR="00C514A6">
      <w:footerReference w:type="even" r:id="rId99"/>
      <w:footerReference w:type="default" r:id="rId100"/>
      <w:pgSz w:w="12240" w:h="15840"/>
      <w:pgMar w:top="1440" w:right="1701" w:bottom="1440"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Karen Houliston" w:date="2025-02-14T09:18:00Z" w:initials="">
    <w:p w14:paraId="000001AB"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Authors are in the order of collector, intro writer.</w:t>
      </w:r>
    </w:p>
  </w:comment>
  <w:comment w:id="4" w:author="Karen Houliston" w:date="2025-02-14T15:02:00Z" w:initials="">
    <w:p w14:paraId="000001A9"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Corresponding authors: Joana, Charlotte, Mark</w:t>
      </w:r>
    </w:p>
  </w:comment>
  <w:comment w:id="7" w:author="Karen Houliston" w:date="2025-02-14T09:14:00Z" w:initials="">
    <w:p w14:paraId="000001CF"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 the hub collective</w:t>
      </w:r>
    </w:p>
  </w:comment>
  <w:comment w:id="13" w:author="Karen Houliston" w:date="2025-02-14T15:38:00Z" w:initials="">
    <w:p w14:paraId="0ECB3462" w14:textId="77777777" w:rsidR="00BB7744" w:rsidRDefault="00BB7744" w:rsidP="00BB774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 a final decision on whether the methods should be before the Genome sequence report.</w:t>
      </w:r>
    </w:p>
  </w:comment>
  <w:comment w:id="14" w:author="Joana Meier" w:date="2025-04-22T13:58:00Z" w:initials="">
    <w:p w14:paraId="24A54522" w14:textId="77777777" w:rsidR="00BB7744" w:rsidRDefault="00BB7744" w:rsidP="00BB774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Let's put them before the report.</w:t>
      </w:r>
    </w:p>
  </w:comment>
  <w:comment w:id="15" w:author="Joana Meier" w:date="2025-04-22T13:58:00Z" w:initials="">
    <w:p w14:paraId="7359DF4C" w14:textId="77777777" w:rsidR="00BB7744" w:rsidRDefault="00BB7744" w:rsidP="00BB774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(Charlotte agrees)</w:t>
      </w:r>
    </w:p>
  </w:comment>
  <w:comment w:id="16" w:author="Karen Houliston" w:date="2025-04-22T15:11:00Z" w:initials="">
    <w:p w14:paraId="59D85E6B" w14:textId="77777777" w:rsidR="00BB7744" w:rsidRDefault="00BB7744" w:rsidP="00BB774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Ok</w:t>
      </w:r>
    </w:p>
  </w:comment>
  <w:comment w:id="18" w:author="Karen Houliston" w:date="2025-01-08T09:24:00Z" w:initials="">
    <w:p w14:paraId="5CAB19CB" w14:textId="77777777" w:rsidR="00BB7744" w:rsidRDefault="00BB7744" w:rsidP="00BB774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text can be modified by the sample collector.</w:t>
      </w:r>
    </w:p>
  </w:comment>
  <w:comment w:id="19" w:author="Karen Houliston" w:date="2025-02-14T14:47:00Z" w:initials="">
    <w:p w14:paraId="2B09624E" w14:textId="77777777" w:rsidR="00BB7744" w:rsidRDefault="00BB7744" w:rsidP="00BB774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 the sample acquisition section to the intro template for round 2 - the intro and methods text can finalised before incorporating into the genome note.</w:t>
      </w:r>
    </w:p>
  </w:comment>
  <w:comment w:id="20" w:author="Karen Houliston" w:date="2025-02-14T14:38:00Z" w:initials="">
    <w:p w14:paraId="220D10D8" w14:textId="77777777" w:rsidR="00BB7744" w:rsidRDefault="00BB7744" w:rsidP="00BB774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 altitude - from GPS if necessary.</w:t>
      </w:r>
    </w:p>
  </w:comment>
  <w:comment w:id="22" w:author="Karen Houliston" w:date="2025-01-20T09:33:00Z" w:initials="">
    <w:p w14:paraId="6A4C0562" w14:textId="77777777" w:rsidR="00BB7744" w:rsidRDefault="00BB7744" w:rsidP="00BB774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Will provide citations in addition to the hyperlinks to the protocols.</w:t>
      </w:r>
    </w:p>
  </w:comment>
  <w:comment w:id="32" w:author="Karen Houliston" w:date="2025-01-08T08:41:00Z" w:initials="">
    <w:p w14:paraId="000001B1"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Give GenomeScope results - many reviewers comment that we should include this info.</w:t>
      </w:r>
    </w:p>
  </w:comment>
  <w:comment w:id="34" w:author="Karen Houliston" w:date="2025-02-14T14:59:00Z" w:initials="">
    <w:p w14:paraId="000001B2"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explain the use of terms biospecimen, tolid, biosample in the caption</w:t>
      </w:r>
    </w:p>
  </w:comment>
  <w:comment w:id="36" w:author="Joana Meier" w:date="2025-04-22T13:54:00Z" w:initials="">
    <w:p w14:paraId="000001AA"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great</w:t>
      </w:r>
    </w:p>
  </w:comment>
  <w:comment w:id="39" w:author="Karen Houliston" w:date="2025-02-14T09:09:00Z" w:initials="">
    <w:p w14:paraId="000001D3"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May need to be lists in these three fields for multiple read accessions.</w:t>
      </w:r>
    </w:p>
  </w:comment>
  <w:comment w:id="40" w:author="Karen Houliston" w:date="2025-04-18T12:53:00Z" w:initials="">
    <w:p w14:paraId="000001D0"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Figures must be numbered in the order they appear.</w:t>
      </w:r>
    </w:p>
  </w:comment>
  <w:comment w:id="42" w:author="Karen Houliston" w:date="2025-02-14T09:48:00Z" w:initials="">
    <w:p w14:paraId="000001C9"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 contig N50 and scaffold N50 are also given in the assembly metrics table.</w:t>
      </w:r>
    </w:p>
  </w:comment>
  <w:comment w:id="44" w:author="Karen Houliston" w:date="2025-02-14T15:46:00Z" w:initials="">
    <w:p w14:paraId="000001CB"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Can chromosomes or sex chromosomes be annotated?</w:t>
      </w:r>
    </w:p>
  </w:comment>
  <w:comment w:id="45" w:author="Charlotte Wright" w:date="2025-02-25T14:38:00Z" w:initials="">
    <w:p w14:paraId="000001CC"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think this would be nice</w:t>
      </w:r>
    </w:p>
  </w:comment>
  <w:comment w:id="46" w:author="Karen Houliston" w:date="2025-04-18T11:11:00Z" w:initials="">
    <w:p w14:paraId="000001CD"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asked Jo - not possible to do this automatically.</w:t>
      </w:r>
    </w:p>
  </w:comment>
  <w:comment w:id="47" w:author="Joana Meier" w:date="2025-04-22T13:54:00Z" w:initials="">
    <w:p w14:paraId="000001CE"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 now, we leave this, but for the future, let's try to incorporate it.</w:t>
      </w:r>
    </w:p>
  </w:comment>
  <w:comment w:id="50" w:author="Karen Houliston" w:date="2025-02-14T11:29:00Z" w:initials="">
    <w:p w14:paraId="000001B6"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chromosome statistics to follow soon after HiC map.</w:t>
      </w:r>
    </w:p>
  </w:comment>
  <w:comment w:id="51" w:author="Joana Meier" w:date="2025-02-14T15:20:00Z" w:initials="">
    <w:p w14:paraId="000001B7"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or perhaps supplementary?</w:t>
      </w:r>
    </w:p>
  </w:comment>
  <w:comment w:id="52" w:author="Karen Houliston" w:date="2025-02-15T08:35:00Z" w:initials="">
    <w:p w14:paraId="000001B8"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I've been thinking about this - there is a chromosome table on the assembly record, so if we are not putting it in the note, we should rather link to that. The supplementary info. would just be a PDF on Zenodo. But we need to weigh up whether people might want to see the chromosome accessions in the text.</w:t>
      </w:r>
    </w:p>
  </w:comment>
  <w:comment w:id="53" w:author="Joana Meier" w:date="2025-02-15T08:48:00Z" w:initials="">
    <w:p w14:paraId="000001B9"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Mark pointed out that in the Genome Note online version, the table is shown only partially with a scrolling option. Therefore, I agree with him that it is fine to leave it in the main text at this position.</w:t>
      </w:r>
    </w:p>
  </w:comment>
  <w:comment w:id="54" w:author="Karen Houliston" w:date="2025-02-15T08:55:00Z" w:initials="">
    <w:p w14:paraId="000001BA"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OK</w:t>
      </w:r>
    </w:p>
  </w:comment>
  <w:comment w:id="55" w:author="Charlotte Wright" w:date="2025-02-25T14:39:00Z" w:initials="">
    <w:p w14:paraId="000001AC"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suggest adding Merian element assignments in a column</w:t>
      </w:r>
    </w:p>
  </w:comment>
  <w:comment w:id="56" w:author="Charlotte Wright" w:date="2025-02-25T14:40:00Z" w:initials="">
    <w:p w14:paraId="000001AD"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and perhaps average pacbio sequencing depth</w:t>
      </w:r>
    </w:p>
  </w:comment>
  <w:comment w:id="57" w:author="Karen Houliston" w:date="2025-04-18T11:14:00Z" w:initials="">
    <w:p w14:paraId="000001AE"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Where are the Merian element assignments stored in a parseable format? Sequencing depth may be available on the BTK genome hubs server - I will see if i can draw it in.</w:t>
      </w:r>
    </w:p>
  </w:comment>
  <w:comment w:id="58" w:author="Charlotte Wright" w:date="2025-04-22T13:57:00Z" w:initials="">
    <w:p w14:paraId="000001AF"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 merian paints, I suggest chatting with Dom who knows about this - there is a script to assign each chromosome to merian(s) which Dom runs routinely anyway so could pull in this data and there is a script which generates the figure of merian paints automatically too which Dom may be best placed to put in place as part of the pipeline. (https://github.com/charlottewright/lep_busco_painter)</w:t>
      </w:r>
    </w:p>
  </w:comment>
  <w:comment w:id="59" w:author="Karen Houliston" w:date="2025-04-22T15:13:00Z" w:initials="">
    <w:p w14:paraId="000001B0"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Sure, will see if these are already available somewhere, or if they can be run again retrospectively.</w:t>
      </w:r>
    </w:p>
  </w:comment>
  <w:comment w:id="62" w:author="Joana Meier" w:date="2025-02-25T14:41:00Z" w:initials="">
    <w:p w14:paraId="000001BB"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colours of read-only and hap1-only are hard to distinguish for colour-blinds</w:t>
      </w:r>
    </w:p>
  </w:comment>
  <w:comment w:id="63" w:author="Charlotte Wright" w:date="2025-02-25T14:42:00Z" w:initials="">
    <w:p w14:paraId="000001BC"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perhaps worth talking to the developers about adding different colour options but this might not be possible for the first set of notes</w:t>
      </w:r>
    </w:p>
  </w:comment>
  <w:comment w:id="64" w:author="Charlotte Wright" w:date="2025-02-25T14:42:00Z" w:initials="">
    <w:p w14:paraId="000001BD"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'read only' could a be dashed line given it represents errors</w:t>
      </w:r>
    </w:p>
  </w:comment>
  <w:comment w:id="65" w:author="Karen Houliston" w:date="2025-04-18T10:38:00Z" w:initials="">
    <w:p w14:paraId="000001BE"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I'm not able to change the Merqury output.</w:t>
      </w:r>
    </w:p>
  </w:comment>
  <w:comment w:id="66" w:author="Charlotte Wright" w:date="2025-04-22T13:59:00Z" w:initials="">
    <w:p w14:paraId="000001BF"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Joana and I suggest leaving as it is for now but it would be great if you could reach out to Gene Myers who developed this tool to see if different colours could be used in future versions of the programme</w:t>
      </w:r>
    </w:p>
  </w:comment>
  <w:comment w:id="67" w:author="Karen Houliston" w:date="2025-04-22T14:32:00Z" w:initials="">
    <w:p w14:paraId="000001C0"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Perhaps somebody from TOL can, but I am not in a position to do that.</w:t>
      </w:r>
    </w:p>
  </w:comment>
  <w:comment w:id="68" w:author="Joana Meier" w:date="2025-04-22T16:53:00Z" w:initials="">
    <w:p w14:paraId="000001C1"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have written to Gene.</w:t>
      </w:r>
    </w:p>
  </w:comment>
  <w:comment w:id="71" w:author="Karen Houliston" w:date="2025-02-14T15:47:00Z" w:initials="">
    <w:p w14:paraId="000001CA"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Ask Rich about changing axes details.</w:t>
      </w:r>
    </w:p>
  </w:comment>
  <w:comment w:id="72" w:author="Karen Houliston" w:date="2025-01-20T09:28:00Z" w:initials="">
    <w:p w14:paraId="000001C2"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can be replaced by the chromosome grid view if we obtain that as a static view - but this may be better for showing a “clean” assembly?</w:t>
      </w:r>
    </w:p>
  </w:comment>
  <w:comment w:id="73" w:author="Charlotte Wright" w:date="2025-02-25T14:44:00Z" w:initials="">
    <w:p w14:paraId="000001C3"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agree that would be much more informative</w:t>
      </w:r>
    </w:p>
  </w:comment>
  <w:comment w:id="74" w:author="Charlotte Wright" w:date="2025-02-25T14:46:00Z" w:initials="">
    <w:p w14:paraId="000001C4"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or we could have two plots of a.) length vs GC and b.) length vs coverage, which would be preferable if there are a high number of chromosomes</w:t>
      </w:r>
    </w:p>
  </w:comment>
  <w:comment w:id="75" w:author="Charlotte Wright" w:date="2025-04-22T14:01:00Z" w:initials="">
    <w:p w14:paraId="000001C5"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Hi @rc28@sanger.ac.uk! would it be possible to do this?</w:t>
      </w:r>
    </w:p>
  </w:comment>
  <w:comment w:id="76" w:author="Karen Houliston" w:date="2025-04-22T14:33:00Z" w:initials="">
    <w:p w14:paraId="000001C6"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Matthieu is working on the chromosome/grid view, but it is far from being implemented as a static view for BTK.</w:t>
      </w:r>
    </w:p>
  </w:comment>
  <w:comment w:id="77" w:author="Charlotte Wright" w:date="2025-04-22T16:31:00Z" w:initials="">
    <w:p w14:paraId="000001C7"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foreach blobplot we take the starter plot eg https://blobtoolkit.genomehubs.org/view/Lysandra%20bellargus/dataset/CAJOSW01/blob#Filters and replace everything after /blob with blob?plotShape=grid&amp;windowSize=0.01&amp;position--Active=true&amp;xField=position#Filters</w:t>
      </w:r>
    </w:p>
  </w:comment>
  <w:comment w:id="78" w:author="Karen Houliston" w:date="2025-04-23T09:39:00Z" w:initials="">
    <w:p w14:paraId="000001C8"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Only views that are created as static views can be downloaded programmatically from the BTK API, so this is only doable once it is implemented as a static view.</w:t>
      </w:r>
    </w:p>
  </w:comment>
  <w:comment w:id="80" w:author="Karen Houliston" w:date="2025-01-20T09:24:00Z" w:initials="">
    <w:p w14:paraId="000001D1"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Only haplotype 1 is evaluated against the EBP standard.</w:t>
      </w:r>
    </w:p>
  </w:comment>
  <w:comment w:id="85" w:author="Karen Houliston" w:date="2025-02-14T15:30:00Z" w:initials="">
    <w:p w14:paraId="000001DA"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 a column indicating whether the metric passes the benchmark.</w:t>
      </w:r>
    </w:p>
  </w:comment>
  <w:comment w:id="86" w:author="Karen Houliston" w:date="2025-02-14T09:52:00Z" w:initials="">
    <w:p w14:paraId="000001D2"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 assembly should be evaluated on haplotype 1 for chromosomal completeness, but for k-mer completeness we need to see both haplotypes.</w:t>
      </w:r>
    </w:p>
  </w:comment>
  <w:comment w:id="89" w:author="Karen Houliston" w:date="2025-02-14T09:56:00Z" w:initials="">
    <w:p w14:paraId="000001B5" w14:textId="77777777" w:rsidR="00C514A6"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one is not under DToL on ENA. If it is under DToL, two parent projects will be presented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1AB" w15:done="0"/>
  <w15:commentEx w15:paraId="000001A9" w15:done="0"/>
  <w15:commentEx w15:paraId="000001CF" w15:done="0"/>
  <w15:commentEx w15:paraId="0ECB3462" w15:done="0"/>
  <w15:commentEx w15:paraId="24A54522" w15:paraIdParent="0ECB3462" w15:done="0"/>
  <w15:commentEx w15:paraId="7359DF4C" w15:paraIdParent="0ECB3462" w15:done="0"/>
  <w15:commentEx w15:paraId="59D85E6B" w15:paraIdParent="0ECB3462" w15:done="0"/>
  <w15:commentEx w15:paraId="5CAB19CB" w15:done="0"/>
  <w15:commentEx w15:paraId="2B09624E" w15:paraIdParent="5CAB19CB" w15:done="0"/>
  <w15:commentEx w15:paraId="220D10D8" w15:done="0"/>
  <w15:commentEx w15:paraId="6A4C0562" w15:done="0"/>
  <w15:commentEx w15:paraId="000001B1" w15:done="0"/>
  <w15:commentEx w15:paraId="000001B2" w15:done="0"/>
  <w15:commentEx w15:paraId="000001AA" w15:done="0"/>
  <w15:commentEx w15:paraId="000001D3" w15:done="0"/>
  <w15:commentEx w15:paraId="000001D0" w15:done="0"/>
  <w15:commentEx w15:paraId="000001C9" w15:done="0"/>
  <w15:commentEx w15:paraId="000001CB" w15:done="0"/>
  <w15:commentEx w15:paraId="000001CC" w15:paraIdParent="000001CB" w15:done="0"/>
  <w15:commentEx w15:paraId="000001CD" w15:paraIdParent="000001CB" w15:done="0"/>
  <w15:commentEx w15:paraId="000001CE" w15:paraIdParent="000001CB" w15:done="0"/>
  <w15:commentEx w15:paraId="000001B6" w15:done="0"/>
  <w15:commentEx w15:paraId="000001B7" w15:paraIdParent="000001B6" w15:done="0"/>
  <w15:commentEx w15:paraId="000001B8" w15:paraIdParent="000001B6" w15:done="0"/>
  <w15:commentEx w15:paraId="000001B9" w15:paraIdParent="000001B6" w15:done="0"/>
  <w15:commentEx w15:paraId="000001BA" w15:paraIdParent="000001B6" w15:done="0"/>
  <w15:commentEx w15:paraId="000001AC" w15:done="0"/>
  <w15:commentEx w15:paraId="000001AD" w15:paraIdParent="000001AC" w15:done="0"/>
  <w15:commentEx w15:paraId="000001AE" w15:paraIdParent="000001AC" w15:done="0"/>
  <w15:commentEx w15:paraId="000001AF" w15:paraIdParent="000001AC" w15:done="0"/>
  <w15:commentEx w15:paraId="000001B0" w15:paraIdParent="000001AC" w15:done="0"/>
  <w15:commentEx w15:paraId="000001BB" w15:done="0"/>
  <w15:commentEx w15:paraId="000001BC" w15:paraIdParent="000001BB" w15:done="0"/>
  <w15:commentEx w15:paraId="000001BD" w15:paraIdParent="000001BB" w15:done="0"/>
  <w15:commentEx w15:paraId="000001BE" w15:paraIdParent="000001BB" w15:done="0"/>
  <w15:commentEx w15:paraId="000001BF" w15:paraIdParent="000001BB" w15:done="0"/>
  <w15:commentEx w15:paraId="000001C0" w15:paraIdParent="000001BB" w15:done="0"/>
  <w15:commentEx w15:paraId="000001C1" w15:paraIdParent="000001BB" w15:done="0"/>
  <w15:commentEx w15:paraId="000001CA" w15:done="0"/>
  <w15:commentEx w15:paraId="000001C2" w15:done="0"/>
  <w15:commentEx w15:paraId="000001C3" w15:paraIdParent="000001C2" w15:done="0"/>
  <w15:commentEx w15:paraId="000001C4" w15:paraIdParent="000001C2" w15:done="0"/>
  <w15:commentEx w15:paraId="000001C5" w15:paraIdParent="000001C2" w15:done="0"/>
  <w15:commentEx w15:paraId="000001C6" w15:paraIdParent="000001C2" w15:done="0"/>
  <w15:commentEx w15:paraId="000001C7" w15:paraIdParent="000001C2" w15:done="0"/>
  <w15:commentEx w15:paraId="000001C8" w15:paraIdParent="000001C2" w15:done="0"/>
  <w15:commentEx w15:paraId="000001D1" w15:done="0"/>
  <w15:commentEx w15:paraId="000001DA" w15:done="0"/>
  <w15:commentEx w15:paraId="000001D2" w15:done="0"/>
  <w15:commentEx w15:paraId="000001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1AB" w16cid:durableId="000001AB"/>
  <w16cid:commentId w16cid:paraId="000001A9" w16cid:durableId="000001A9"/>
  <w16cid:commentId w16cid:paraId="000001CF" w16cid:durableId="000001CF"/>
  <w16cid:commentId w16cid:paraId="0ECB3462" w16cid:durableId="000001D6"/>
  <w16cid:commentId w16cid:paraId="24A54522" w16cid:durableId="000001D7"/>
  <w16cid:commentId w16cid:paraId="7359DF4C" w16cid:durableId="000001D8"/>
  <w16cid:commentId w16cid:paraId="59D85E6B" w16cid:durableId="000001D9"/>
  <w16cid:commentId w16cid:paraId="5CAB19CB" w16cid:durableId="000001D4"/>
  <w16cid:commentId w16cid:paraId="2B09624E" w16cid:durableId="000001D5"/>
  <w16cid:commentId w16cid:paraId="220D10D8" w16cid:durableId="000001B3"/>
  <w16cid:commentId w16cid:paraId="6A4C0562" w16cid:durableId="000001B4"/>
  <w16cid:commentId w16cid:paraId="000001B1" w16cid:durableId="000001B1"/>
  <w16cid:commentId w16cid:paraId="000001B2" w16cid:durableId="000001B2"/>
  <w16cid:commentId w16cid:paraId="000001AA" w16cid:durableId="000001AA"/>
  <w16cid:commentId w16cid:paraId="000001D3" w16cid:durableId="000001D3"/>
  <w16cid:commentId w16cid:paraId="000001D0" w16cid:durableId="000001D0"/>
  <w16cid:commentId w16cid:paraId="000001C9" w16cid:durableId="000001C9"/>
  <w16cid:commentId w16cid:paraId="000001CB" w16cid:durableId="000001CB"/>
  <w16cid:commentId w16cid:paraId="000001CC" w16cid:durableId="000001CC"/>
  <w16cid:commentId w16cid:paraId="000001CD" w16cid:durableId="000001CD"/>
  <w16cid:commentId w16cid:paraId="000001CE" w16cid:durableId="000001CE"/>
  <w16cid:commentId w16cid:paraId="000001B6" w16cid:durableId="000001B6"/>
  <w16cid:commentId w16cid:paraId="000001B7" w16cid:durableId="000001B7"/>
  <w16cid:commentId w16cid:paraId="000001B8" w16cid:durableId="000001B8"/>
  <w16cid:commentId w16cid:paraId="000001B9" w16cid:durableId="000001B9"/>
  <w16cid:commentId w16cid:paraId="000001BA" w16cid:durableId="000001BA"/>
  <w16cid:commentId w16cid:paraId="000001AC" w16cid:durableId="000001AC"/>
  <w16cid:commentId w16cid:paraId="000001AD" w16cid:durableId="000001AD"/>
  <w16cid:commentId w16cid:paraId="000001AE" w16cid:durableId="000001AE"/>
  <w16cid:commentId w16cid:paraId="000001AF" w16cid:durableId="000001AF"/>
  <w16cid:commentId w16cid:paraId="000001B0" w16cid:durableId="000001B0"/>
  <w16cid:commentId w16cid:paraId="000001BB" w16cid:durableId="000001BB"/>
  <w16cid:commentId w16cid:paraId="000001BC" w16cid:durableId="000001BC"/>
  <w16cid:commentId w16cid:paraId="000001BD" w16cid:durableId="000001BD"/>
  <w16cid:commentId w16cid:paraId="000001BE" w16cid:durableId="000001BE"/>
  <w16cid:commentId w16cid:paraId="000001BF" w16cid:durableId="000001BF"/>
  <w16cid:commentId w16cid:paraId="000001C0" w16cid:durableId="000001C0"/>
  <w16cid:commentId w16cid:paraId="000001C1" w16cid:durableId="000001C1"/>
  <w16cid:commentId w16cid:paraId="000001CA" w16cid:durableId="000001CA"/>
  <w16cid:commentId w16cid:paraId="000001C2" w16cid:durableId="000001C2"/>
  <w16cid:commentId w16cid:paraId="000001C3" w16cid:durableId="000001C3"/>
  <w16cid:commentId w16cid:paraId="000001C4" w16cid:durableId="000001C4"/>
  <w16cid:commentId w16cid:paraId="000001C5" w16cid:durableId="000001C5"/>
  <w16cid:commentId w16cid:paraId="000001C6" w16cid:durableId="000001C6"/>
  <w16cid:commentId w16cid:paraId="000001C7" w16cid:durableId="000001C7"/>
  <w16cid:commentId w16cid:paraId="000001C8" w16cid:durableId="000001C8"/>
  <w16cid:commentId w16cid:paraId="000001D1" w16cid:durableId="000001D1"/>
  <w16cid:commentId w16cid:paraId="000001DA" w16cid:durableId="000001DA"/>
  <w16cid:commentId w16cid:paraId="000001D2" w16cid:durableId="000001D2"/>
  <w16cid:commentId w16cid:paraId="000001B5" w16cid:durableId="000001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173A5" w14:textId="77777777" w:rsidR="0004268A" w:rsidRDefault="0004268A">
      <w:pPr>
        <w:spacing w:after="0" w:line="240" w:lineRule="auto"/>
      </w:pPr>
      <w:r>
        <w:separator/>
      </w:r>
    </w:p>
  </w:endnote>
  <w:endnote w:type="continuationSeparator" w:id="0">
    <w:p w14:paraId="282BCB21" w14:textId="77777777" w:rsidR="0004268A" w:rsidRDefault="00042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2F0364F7-B59A-BB4C-AC59-C879D847CC1D}"/>
  </w:font>
  <w:font w:name="Courier New">
    <w:panose1 w:val="02070309020205020404"/>
    <w:charset w:val="00"/>
    <w:family w:val="modern"/>
    <w:pitch w:val="fixed"/>
    <w:sig w:usb0="E0002EFF" w:usb1="C0007843" w:usb2="00000009" w:usb3="00000000" w:csb0="000001FF" w:csb1="00000000"/>
    <w:embedRegular r:id="rId2" w:fontKey="{B64673E3-63CD-A245-BA5D-4462940359CB}"/>
  </w:font>
  <w:font w:name="Times New Roman">
    <w:panose1 w:val="02020603050405020304"/>
    <w:charset w:val="00"/>
    <w:family w:val="roman"/>
    <w:pitch w:val="variable"/>
    <w:sig w:usb0="E0002EFF" w:usb1="C000785B" w:usb2="00000009" w:usb3="00000000" w:csb0="000001FF" w:csb1="00000000"/>
    <w:embedRegular r:id="rId3" w:fontKey="{C42E202E-50FD-5B4E-8B4B-B568A91A740D}"/>
    <w:embedBold r:id="rId4" w:fontKey="{5CD43044-260A-8740-B5EC-9F8514516F97}"/>
    <w:embedItalic r:id="rId5" w:fontKey="{B8DA63CA-E111-C645-8E38-B09801C1FC45}"/>
    <w:embedBoldItalic r:id="rId6" w:fontKey="{4E98C4C1-9F0C-C741-8CB9-D4CC6A9AB57C}"/>
  </w:font>
  <w:font w:name="Aptos Display">
    <w:panose1 w:val="020B0004020202020204"/>
    <w:charset w:val="00"/>
    <w:family w:val="swiss"/>
    <w:pitch w:val="variable"/>
    <w:sig w:usb0="20000287" w:usb1="00000003" w:usb2="00000000" w:usb3="00000000" w:csb0="0000019F" w:csb1="00000000"/>
    <w:embedRegular r:id="rId7" w:fontKey="{287D1BBE-5544-214D-946E-9D41CDDA0CAB}"/>
    <w:embedBold r:id="rId8" w:fontKey="{4F33D646-E2AD-6E4E-A43F-368F2902371D}"/>
  </w:font>
  <w:font w:name="Consolas">
    <w:panose1 w:val="020B0609020204030204"/>
    <w:charset w:val="00"/>
    <w:family w:val="modern"/>
    <w:pitch w:val="fixed"/>
    <w:sig w:usb0="E10002FF" w:usb1="4000FCFF" w:usb2="00000009" w:usb3="00000000" w:csb0="0000019F" w:csb1="00000000"/>
    <w:embedRegular r:id="rId9" w:fontKey="{0C5863A9-DB18-F84E-A3C6-88A425B66697}"/>
    <w:embedBold r:id="rId10" w:fontKey="{8E73E9E1-36E1-7245-99A5-4BA7DDDE4E17}"/>
    <w:embedItalic r:id="rId11" w:fontKey="{B7219C4C-B87A-E24B-B537-5F8093E17452}"/>
    <w:embedBoldItalic r:id="rId12" w:fontKey="{8FFA7C15-4E6E-F64C-8A1E-348290C7FBDA}"/>
  </w:font>
  <w:font w:name="Arial">
    <w:panose1 w:val="020B0604020202020204"/>
    <w:charset w:val="00"/>
    <w:family w:val="swiss"/>
    <w:pitch w:val="variable"/>
    <w:sig w:usb0="E0002EFF" w:usb1="C000785B" w:usb2="00000009" w:usb3="00000000" w:csb0="000001FF" w:csb1="00000000"/>
    <w:embedRegular r:id="rId13" w:fontKey="{10CBE2A9-A536-FA47-B8B7-51E9378B59D3}"/>
    <w:embedBold r:id="rId14" w:fontKey="{10F108FD-D806-6C45-9F02-924A5B039101}"/>
    <w:embedItalic r:id="rId15" w:fontKey="{A0619413-2CDA-844D-AFA3-41B9E237AEB2}"/>
    <w:embedBoldItalic r:id="rId16" w:fontKey="{4245CC08-79BC-8B4F-8745-C65A5D0661A3}"/>
  </w:font>
  <w:font w:name="Play">
    <w:charset w:val="00"/>
    <w:family w:val="auto"/>
    <w:pitch w:val="default"/>
    <w:embedRegular r:id="rId17" w:fontKey="{62AC10A7-BE4F-3A45-B8C0-3B52B95F6701}"/>
    <w:embedBold r:id="rId18" w:fontKey="{CF0CEAAB-D2DD-9F40-8AF6-034C44D93048}"/>
  </w:font>
  <w:font w:name="Aptos">
    <w:panose1 w:val="020B0004020202020204"/>
    <w:charset w:val="00"/>
    <w:family w:val="swiss"/>
    <w:pitch w:val="variable"/>
    <w:sig w:usb0="20000287" w:usb1="00000003" w:usb2="00000000" w:usb3="00000000" w:csb0="0000019F" w:csb1="00000000"/>
    <w:embedRegular r:id="rId19" w:fontKey="{93935736-F8AD-C34A-8F9E-C20DF06246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5" w14:textId="77777777" w:rsidR="00C514A6" w:rsidRDefault="00000000">
    <w:pPr>
      <w:pBdr>
        <w:top w:val="nil"/>
        <w:left w:val="nil"/>
        <w:bottom w:val="nil"/>
        <w:right w:val="nil"/>
        <w:between w:val="nil"/>
      </w:pBdr>
      <w:tabs>
        <w:tab w:val="center" w:pos="4513"/>
        <w:tab w:val="right" w:pos="9026"/>
      </w:tabs>
      <w:spacing w:after="0"/>
      <w:jc w:val="center"/>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color w:val="000000"/>
        <w:sz w:val="18"/>
        <w:szCs w:val="18"/>
      </w:rPr>
      <w:fldChar w:fldCharType="end"/>
    </w:r>
  </w:p>
  <w:p w14:paraId="000001A6" w14:textId="77777777" w:rsidR="00C514A6" w:rsidRDefault="00C514A6">
    <w:pPr>
      <w:pBdr>
        <w:top w:val="nil"/>
        <w:left w:val="nil"/>
        <w:bottom w:val="nil"/>
        <w:right w:val="nil"/>
        <w:between w:val="nil"/>
      </w:pBdr>
      <w:tabs>
        <w:tab w:val="center" w:pos="4513"/>
        <w:tab w:val="right" w:pos="9026"/>
      </w:tabs>
      <w:spacing w:after="0"/>
      <w:jc w:val="center"/>
      <w:rPr>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A7" w14:textId="47F82854" w:rsidR="00C514A6" w:rsidRDefault="00000000">
    <w:pPr>
      <w:pBdr>
        <w:top w:val="nil"/>
        <w:left w:val="nil"/>
        <w:bottom w:val="nil"/>
        <w:right w:val="nil"/>
        <w:between w:val="nil"/>
      </w:pBdr>
      <w:tabs>
        <w:tab w:val="center" w:pos="4513"/>
        <w:tab w:val="right" w:pos="9026"/>
      </w:tabs>
      <w:spacing w:after="0"/>
      <w:jc w:val="center"/>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sidR="00152B50">
      <w:rPr>
        <w:noProof/>
        <w:color w:val="000000"/>
        <w:sz w:val="18"/>
        <w:szCs w:val="18"/>
      </w:rPr>
      <w:t>1</w:t>
    </w:r>
    <w:r>
      <w:rPr>
        <w:color w:val="000000"/>
        <w:sz w:val="18"/>
        <w:szCs w:val="18"/>
      </w:rPr>
      <w:fldChar w:fldCharType="end"/>
    </w:r>
  </w:p>
  <w:p w14:paraId="000001A8" w14:textId="77777777" w:rsidR="00C514A6" w:rsidRDefault="00C514A6">
    <w:pPr>
      <w:pBdr>
        <w:top w:val="nil"/>
        <w:left w:val="nil"/>
        <w:bottom w:val="nil"/>
        <w:right w:val="nil"/>
        <w:between w:val="nil"/>
      </w:pBdr>
      <w:tabs>
        <w:tab w:val="center" w:pos="4513"/>
        <w:tab w:val="right" w:pos="9026"/>
      </w:tabs>
      <w:spacing w:after="0"/>
      <w:jc w:val="center"/>
      <w:rPr>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4BB3BF" w14:textId="77777777" w:rsidR="0004268A" w:rsidRDefault="0004268A">
      <w:pPr>
        <w:spacing w:after="0" w:line="240" w:lineRule="auto"/>
      </w:pPr>
      <w:r>
        <w:separator/>
      </w:r>
    </w:p>
  </w:footnote>
  <w:footnote w:type="continuationSeparator" w:id="0">
    <w:p w14:paraId="21F7D421" w14:textId="77777777" w:rsidR="0004268A" w:rsidRDefault="000426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0D0CE0"/>
    <w:multiLevelType w:val="multilevel"/>
    <w:tmpl w:val="61DC8D58"/>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5E3137B"/>
    <w:multiLevelType w:val="multilevel"/>
    <w:tmpl w:val="0B923AF4"/>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4DD73AD"/>
    <w:multiLevelType w:val="multilevel"/>
    <w:tmpl w:val="126AE914"/>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num w:numId="1" w16cid:durableId="622229562">
    <w:abstractNumId w:val="2"/>
  </w:num>
  <w:num w:numId="2" w16cid:durableId="1589659663">
    <w:abstractNumId w:val="0"/>
  </w:num>
  <w:num w:numId="3" w16cid:durableId="207292454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ren Houliston">
    <w15:presenceInfo w15:providerId="AD" w15:userId="S::kh18@sanger.ac.uk::3c845e6d-dba2-43f2-bbd4-7ad4400bc4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4A6"/>
    <w:rsid w:val="0004268A"/>
    <w:rsid w:val="00146DC8"/>
    <w:rsid w:val="00152B50"/>
    <w:rsid w:val="001D62A1"/>
    <w:rsid w:val="00BB7744"/>
    <w:rsid w:val="00C514A6"/>
    <w:rsid w:val="00CE487B"/>
    <w:rsid w:val="00D52DE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A197204"/>
  <w15:docId w15:val="{F1D46848-AA4C-4245-A67A-EE2469C8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GB"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58F3"/>
  </w:style>
  <w:style w:type="paragraph" w:styleId="Heading1">
    <w:name w:val="heading 1"/>
    <w:basedOn w:val="Normal"/>
    <w:next w:val="BodyText"/>
    <w:link w:val="Heading1Char"/>
    <w:uiPriority w:val="9"/>
    <w:qFormat/>
    <w:rsid w:val="00D71561"/>
    <w:pPr>
      <w:keepNext/>
      <w:keepLines/>
      <w:spacing w:before="600" w:after="80"/>
      <w:outlineLvl w:val="0"/>
    </w:pPr>
    <w:rPr>
      <w:rFonts w:asciiTheme="majorHAnsi" w:eastAsiaTheme="majorEastAsia" w:hAnsiTheme="majorHAnsi" w:cstheme="majorBidi"/>
      <w:b/>
      <w:color w:val="0F4761" w:themeColor="accent1" w:themeShade="BF"/>
      <w:sz w:val="36"/>
      <w:szCs w:val="40"/>
    </w:rPr>
  </w:style>
  <w:style w:type="paragraph" w:styleId="Heading2">
    <w:name w:val="heading 2"/>
    <w:basedOn w:val="Normal"/>
    <w:next w:val="BodyText"/>
    <w:link w:val="Heading2Char"/>
    <w:uiPriority w:val="9"/>
    <w:unhideWhenUsed/>
    <w:qFormat/>
    <w:rsid w:val="00A411B9"/>
    <w:pPr>
      <w:keepNext/>
      <w:keepLines/>
      <w:spacing w:before="480" w:after="120"/>
      <w:outlineLvl w:val="1"/>
    </w:pPr>
    <w:rPr>
      <w:rFonts w:asciiTheme="majorHAnsi" w:eastAsiaTheme="majorEastAsia" w:hAnsiTheme="majorHAnsi" w:cstheme="majorBidi"/>
      <w:b/>
      <w:color w:val="0F4761" w:themeColor="accent1" w:themeShade="BF"/>
      <w:sz w:val="32"/>
      <w:szCs w:val="32"/>
    </w:rPr>
  </w:style>
  <w:style w:type="paragraph" w:styleId="Heading3">
    <w:name w:val="heading 3"/>
    <w:basedOn w:val="Normal"/>
    <w:next w:val="BodyText"/>
    <w:link w:val="Heading3Char"/>
    <w:uiPriority w:val="9"/>
    <w:unhideWhenUsed/>
    <w:qFormat/>
    <w:rsid w:val="00A1405E"/>
    <w:pPr>
      <w:keepNext/>
      <w:keepLines/>
      <w:spacing w:before="400" w:after="80"/>
      <w:outlineLvl w:val="2"/>
    </w:pPr>
    <w:rPr>
      <w:rFonts w:eastAsiaTheme="majorEastAsia" w:cstheme="majorBidi"/>
      <w:b/>
      <w:color w:val="0F4761" w:themeColor="accent1" w:themeShade="BF"/>
      <w:sz w:val="28"/>
      <w:szCs w:val="28"/>
    </w:rPr>
  </w:style>
  <w:style w:type="paragraph" w:styleId="Heading4">
    <w:name w:val="heading 4"/>
    <w:basedOn w:val="Normal"/>
    <w:next w:val="BodyText"/>
    <w:link w:val="Heading4Char"/>
    <w:uiPriority w:val="9"/>
    <w:unhideWhenUsed/>
    <w:qFormat/>
    <w:rsid w:val="00D71561"/>
    <w:pPr>
      <w:keepNext/>
      <w:keepLines/>
      <w:spacing w:before="120" w:after="40"/>
      <w:outlineLvl w:val="3"/>
    </w:pPr>
    <w:rPr>
      <w:rFonts w:eastAsiaTheme="majorEastAsia" w:cstheme="majorBidi"/>
      <w:b/>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link w:val="TitleChar"/>
    <w:uiPriority w:val="10"/>
    <w:qFormat/>
    <w:rsid w:val="002A58F3"/>
    <w:pPr>
      <w:spacing w:after="80"/>
      <w:contextualSpacing/>
    </w:pPr>
    <w:rPr>
      <w:rFonts w:asciiTheme="majorHAnsi" w:eastAsiaTheme="majorEastAsia" w:hAnsiTheme="majorHAnsi" w:cstheme="majorBidi"/>
      <w:b/>
      <w:spacing w:val="-10"/>
      <w:kern w:val="28"/>
      <w:sz w:val="52"/>
      <w:szCs w:val="56"/>
    </w:rPr>
  </w:style>
  <w:style w:type="paragraph" w:styleId="BodyText">
    <w:name w:val="Body Text"/>
    <w:basedOn w:val="Normal"/>
    <w:link w:val="BodyTextChar"/>
    <w:qFormat/>
    <w:rsid w:val="007D6132"/>
    <w:pPr>
      <w:spacing w:before="40" w:after="24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character" w:customStyle="1" w:styleId="TitleChar">
    <w:name w:val="Title Char"/>
    <w:basedOn w:val="DefaultParagraphFont"/>
    <w:link w:val="Title"/>
    <w:uiPriority w:val="10"/>
    <w:rsid w:val="002A58F3"/>
    <w:rPr>
      <w:rFonts w:asciiTheme="majorHAnsi" w:eastAsiaTheme="majorEastAsia" w:hAnsiTheme="majorHAnsi" w:cstheme="majorBidi"/>
      <w:b/>
      <w:spacing w:val="-10"/>
      <w:kern w:val="28"/>
      <w:sz w:val="52"/>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rsid w:val="00A1405E"/>
    <w:pPr>
      <w:keepNext/>
      <w:keepLines/>
      <w:spacing w:before="300" w:after="0"/>
      <w:jc w:val="center"/>
    </w:pPr>
    <w:rPr>
      <w:b/>
      <w:color w:val="345A8A"/>
      <w:sz w:val="24"/>
      <w:szCs w:val="20"/>
    </w:rPr>
  </w:style>
  <w:style w:type="paragraph" w:customStyle="1" w:styleId="Abstract">
    <w:name w:val="Abstract"/>
    <w:basedOn w:val="Normal"/>
    <w:next w:val="BodyText"/>
    <w:qFormat/>
    <w:rsid w:val="00A1405E"/>
    <w:pPr>
      <w:keepNext/>
      <w:keepLines/>
      <w:spacing w:before="100" w:after="36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D71561"/>
    <w:rPr>
      <w:rFonts w:asciiTheme="majorHAnsi" w:eastAsiaTheme="majorEastAsia" w:hAnsiTheme="majorHAnsi" w:cstheme="majorBidi"/>
      <w:b/>
      <w:color w:val="0F4761" w:themeColor="accent1" w:themeShade="BF"/>
      <w:sz w:val="36"/>
      <w:szCs w:val="40"/>
    </w:rPr>
  </w:style>
  <w:style w:type="character" w:customStyle="1" w:styleId="Heading2Char">
    <w:name w:val="Heading 2 Char"/>
    <w:basedOn w:val="DefaultParagraphFont"/>
    <w:link w:val="Heading2"/>
    <w:uiPriority w:val="9"/>
    <w:rsid w:val="00A411B9"/>
    <w:rPr>
      <w:rFonts w:asciiTheme="majorHAnsi" w:eastAsiaTheme="majorEastAsia" w:hAnsiTheme="majorHAnsi" w:cstheme="majorBidi"/>
      <w:b/>
      <w:color w:val="0F4761" w:themeColor="accent1" w:themeShade="BF"/>
      <w:sz w:val="32"/>
      <w:szCs w:val="32"/>
    </w:rPr>
  </w:style>
  <w:style w:type="character" w:customStyle="1" w:styleId="Heading3Char">
    <w:name w:val="Heading 3 Char"/>
    <w:basedOn w:val="DefaultParagraphFont"/>
    <w:link w:val="Heading3"/>
    <w:uiPriority w:val="9"/>
    <w:semiHidden/>
    <w:rsid w:val="00A1405E"/>
    <w:rPr>
      <w:rFonts w:ascii="Times New Roman" w:eastAsiaTheme="majorEastAsia" w:hAnsi="Times New Roman" w:cstheme="majorBidi"/>
      <w:b/>
      <w:color w:val="0F4761" w:themeColor="accent1" w:themeShade="BF"/>
      <w:sz w:val="28"/>
      <w:szCs w:val="28"/>
    </w:rPr>
  </w:style>
  <w:style w:type="character" w:customStyle="1" w:styleId="Heading4Char">
    <w:name w:val="Heading 4 Char"/>
    <w:basedOn w:val="DefaultParagraphFont"/>
    <w:link w:val="Heading4"/>
    <w:uiPriority w:val="9"/>
    <w:semiHidden/>
    <w:rsid w:val="00D71561"/>
    <w:rPr>
      <w:rFonts w:eastAsiaTheme="majorEastAsia" w:cstheme="majorBidi"/>
      <w:b/>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411B9"/>
    <w:pPr>
      <w:keepNext/>
      <w:spacing w:before="240"/>
    </w:pPr>
  </w:style>
  <w:style w:type="paragraph" w:customStyle="1" w:styleId="ImageCaption">
    <w:name w:val="Image Caption"/>
    <w:basedOn w:val="Caption"/>
    <w:rsid w:val="00A411B9"/>
    <w:pPr>
      <w:spacing w:before="60" w:after="240"/>
    </w:p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sid w:val="007F759C"/>
    <w:rPr>
      <w:rFonts w:ascii="Arial" w:hAnsi="Arial"/>
      <w:sz w:val="18"/>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styleId="Header">
    <w:name w:val="header"/>
    <w:basedOn w:val="Normal"/>
    <w:link w:val="HeaderChar"/>
    <w:rsid w:val="007F759C"/>
    <w:pPr>
      <w:tabs>
        <w:tab w:val="center" w:pos="4513"/>
        <w:tab w:val="right" w:pos="9026"/>
      </w:tabs>
      <w:spacing w:after="0"/>
    </w:pPr>
  </w:style>
  <w:style w:type="character" w:customStyle="1" w:styleId="HeaderChar">
    <w:name w:val="Header Char"/>
    <w:basedOn w:val="DefaultParagraphFont"/>
    <w:link w:val="Header"/>
    <w:rsid w:val="007F759C"/>
  </w:style>
  <w:style w:type="paragraph" w:styleId="Footer">
    <w:name w:val="footer"/>
    <w:basedOn w:val="Normal"/>
    <w:link w:val="FooterChar"/>
    <w:rsid w:val="007F759C"/>
    <w:pPr>
      <w:framePr w:wrap="none" w:vAnchor="text" w:hAnchor="margin" w:xAlign="center" w:y="1"/>
      <w:tabs>
        <w:tab w:val="center" w:pos="4513"/>
        <w:tab w:val="right" w:pos="9026"/>
      </w:tabs>
      <w:spacing w:after="0"/>
    </w:pPr>
    <w:rPr>
      <w:sz w:val="18"/>
      <w:szCs w:val="18"/>
    </w:rPr>
  </w:style>
  <w:style w:type="character" w:customStyle="1" w:styleId="FooterChar">
    <w:name w:val="Footer Char"/>
    <w:basedOn w:val="DefaultParagraphFont"/>
    <w:link w:val="Footer"/>
    <w:rsid w:val="007F759C"/>
    <w:rPr>
      <w:sz w:val="18"/>
      <w:szCs w:val="18"/>
    </w:rPr>
  </w:style>
  <w:style w:type="character" w:styleId="PageNumber">
    <w:name w:val="page number"/>
    <w:basedOn w:val="DefaultParagraphFont"/>
    <w:rsid w:val="007F759C"/>
  </w:style>
  <w:style w:type="paragraph" w:styleId="ListBullet">
    <w:name w:val="List Bullet"/>
    <w:basedOn w:val="Normal"/>
    <w:rsid w:val="008A7757"/>
    <w:pPr>
      <w:numPr>
        <w:numId w:val="3"/>
      </w:numPr>
      <w:contextualSpacing/>
    </w:pPr>
  </w:style>
  <w:style w:type="paragraph" w:styleId="ListNumber">
    <w:name w:val="List Number"/>
    <w:basedOn w:val="Normal"/>
    <w:rsid w:val="002A58F3"/>
    <w:pPr>
      <w:tabs>
        <w:tab w:val="num" w:pos="720"/>
      </w:tabs>
      <w:ind w:left="720" w:hanging="720"/>
      <w:contextualSpacing/>
    </w:pPr>
  </w:style>
  <w:style w:type="paragraph" w:styleId="ListContinue">
    <w:name w:val="List Continue"/>
    <w:basedOn w:val="Normal"/>
    <w:rsid w:val="002A58F3"/>
    <w:pPr>
      <w:spacing w:after="120"/>
      <w:ind w:left="283"/>
      <w:contextualSpacing/>
    </w:pPr>
  </w:style>
  <w:style w:type="paragraph" w:styleId="ListParagraph">
    <w:name w:val="List Paragraph"/>
    <w:basedOn w:val="Normal"/>
    <w:rsid w:val="002A58F3"/>
    <w:pPr>
      <w:ind w:left="720"/>
      <w:contextualSpacing/>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rsid w:val="00F30824"/>
    <w:rPr>
      <w:sz w:val="16"/>
      <w:szCs w:val="16"/>
    </w:rPr>
  </w:style>
  <w:style w:type="paragraph" w:styleId="CommentText">
    <w:name w:val="annotation text"/>
    <w:basedOn w:val="Normal"/>
    <w:link w:val="CommentTextChar"/>
    <w:rsid w:val="00F30824"/>
    <w:pPr>
      <w:spacing w:line="240" w:lineRule="auto"/>
    </w:pPr>
    <w:rPr>
      <w:sz w:val="20"/>
      <w:szCs w:val="20"/>
    </w:rPr>
  </w:style>
  <w:style w:type="character" w:customStyle="1" w:styleId="CommentTextChar">
    <w:name w:val="Comment Text Char"/>
    <w:basedOn w:val="DefaultParagraphFont"/>
    <w:link w:val="CommentText"/>
    <w:rsid w:val="00F30824"/>
    <w:rPr>
      <w:rFonts w:ascii="Times New Roman" w:hAnsi="Times New Roman"/>
      <w:sz w:val="20"/>
      <w:szCs w:val="20"/>
    </w:rPr>
  </w:style>
  <w:style w:type="paragraph" w:styleId="CommentSubject">
    <w:name w:val="annotation subject"/>
    <w:basedOn w:val="CommentText"/>
    <w:next w:val="CommentText"/>
    <w:link w:val="CommentSubjectChar"/>
    <w:rsid w:val="00F30824"/>
    <w:rPr>
      <w:b/>
      <w:bCs/>
    </w:rPr>
  </w:style>
  <w:style w:type="character" w:customStyle="1" w:styleId="CommentSubjectChar">
    <w:name w:val="Comment Subject Char"/>
    <w:basedOn w:val="CommentTextChar"/>
    <w:link w:val="CommentSubject"/>
    <w:rsid w:val="00F30824"/>
    <w:rPr>
      <w:rFonts w:ascii="Times New Roman" w:hAnsi="Times New Roman"/>
      <w:b/>
      <w:bCs/>
      <w:sz w:val="20"/>
      <w:szCs w:val="20"/>
    </w:rPr>
  </w:style>
  <w:style w:type="character" w:styleId="FollowedHyperlink">
    <w:name w:val="FollowedHyperlink"/>
    <w:basedOn w:val="DefaultParagraphFont"/>
    <w:rsid w:val="004251EC"/>
    <w:rPr>
      <w:color w:val="96607D" w:themeColor="followedHyperlink"/>
      <w:u w:val="single"/>
    </w:rPr>
  </w:style>
  <w:style w:type="paragraph" w:styleId="Revision">
    <w:name w:val="Revision"/>
    <w:hidden/>
    <w:rsid w:val="00B2420F"/>
    <w:pPr>
      <w:spacing w:after="0"/>
    </w:pPr>
  </w:style>
  <w:style w:type="paragraph" w:customStyle="1" w:styleId="Body">
    <w:name w:val="Body"/>
    <w:basedOn w:val="Normal"/>
    <w:qFormat/>
    <w:rsid w:val="00447A8F"/>
    <w:pPr>
      <w:spacing w:line="276" w:lineRule="auto"/>
    </w:pPr>
    <w:rPr>
      <w:rFonts w:eastAsia="Arial" w:cs="Arial"/>
      <w:lang w:val="en-GB"/>
    </w:rPr>
  </w:style>
  <w:style w:type="table" w:styleId="TableGrid">
    <w:name w:val="Table Grid"/>
    <w:basedOn w:val="TableNormal"/>
    <w:rsid w:val="0048699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alics">
    <w:name w:val="italics"/>
    <w:basedOn w:val="DefaultParagraphFont"/>
    <w:uiPriority w:val="1"/>
    <w:qFormat/>
    <w:rsid w:val="00507EAB"/>
    <w:rPr>
      <w:i/>
      <w:color w:val="auto"/>
    </w:rPr>
  </w:style>
  <w:style w:type="character" w:customStyle="1" w:styleId="BodyTextChar">
    <w:name w:val="Body Text Char"/>
    <w:basedOn w:val="DefaultParagraphFont"/>
    <w:link w:val="BodyText"/>
    <w:rsid w:val="00EA31D3"/>
    <w:rPr>
      <w:rFonts w:ascii="Times New Roman" w:hAnsi="Times New Roman"/>
      <w:sz w:val="22"/>
    </w:rPr>
  </w:style>
  <w:style w:type="table" w:customStyle="1" w:styleId="a">
    <w:basedOn w:val="TableNormal"/>
    <w:pPr>
      <w:spacing w:after="0"/>
    </w:pPr>
    <w:tblPr>
      <w:tblStyleRowBandSize w:val="1"/>
      <w:tblStyleColBandSize w:val="1"/>
    </w:tblPr>
  </w:style>
  <w:style w:type="table" w:customStyle="1" w:styleId="a0">
    <w:basedOn w:val="TableNormal"/>
    <w:tblPr>
      <w:tblStyleRowBandSize w:val="1"/>
      <w:tblStyleColBandSize w:val="1"/>
    </w:tblPr>
    <w:tblStylePr w:type="firstRow">
      <w:tblPr/>
      <w:tcPr>
        <w:vAlign w:val="bottom"/>
      </w:tcPr>
    </w:tblStylePr>
  </w:style>
  <w:style w:type="table" w:customStyle="1" w:styleId="a1">
    <w:basedOn w:val="TableNormal"/>
    <w:tblPr>
      <w:tblStyleRowBandSize w:val="1"/>
      <w:tblStyleColBandSize w:val="1"/>
    </w:tblPr>
    <w:tblStylePr w:type="firstRow">
      <w:tblPr/>
      <w:tcPr>
        <w:tcBorders>
          <w:bottom w:val="nil"/>
        </w:tcBorders>
        <w:vAlign w:val="bottom"/>
      </w:tcPr>
    </w:tblStylePr>
  </w:style>
  <w:style w:type="table" w:customStyle="1" w:styleId="a2">
    <w:basedOn w:val="TableNormal"/>
    <w:tblPr>
      <w:tblStyleRowBandSize w:val="1"/>
      <w:tblStyleColBandSize w:val="1"/>
    </w:tblPr>
    <w:tblStylePr w:type="firstRow">
      <w:tblPr/>
      <w:tcPr>
        <w:tcBorders>
          <w:bottom w:val="nil"/>
        </w:tcBorders>
        <w:vAlign w:val="bottom"/>
      </w:tcPr>
    </w:tblStylePr>
  </w:style>
  <w:style w:type="table" w:customStyle="1" w:styleId="a3">
    <w:basedOn w:val="TableNormal"/>
    <w:tblPr>
      <w:tblStyleRowBandSize w:val="1"/>
      <w:tblStyleColBandSize w:val="1"/>
    </w:tblPr>
    <w:tblStylePr w:type="firstRow">
      <w:tblPr/>
      <w:tcPr>
        <w:tcBorders>
          <w:bottom w:val="nil"/>
        </w:tcBorders>
        <w:vAlign w:val="bottom"/>
      </w:tcPr>
    </w:tblStylePr>
  </w:style>
  <w:style w:type="table" w:customStyle="1" w:styleId="a4">
    <w:basedOn w:val="TableNormal"/>
    <w:pPr>
      <w:spacing w:after="0"/>
    </w:pPr>
    <w:tblPr>
      <w:tblStyleRowBandSize w:val="1"/>
      <w:tblStyleColBandSize w:val="1"/>
    </w:tblPr>
  </w:style>
  <w:style w:type="table" w:customStyle="1" w:styleId="a5">
    <w:basedOn w:val="TableNormal"/>
    <w:tblPr>
      <w:tblStyleRowBandSize w:val="1"/>
      <w:tblStyleColBandSize w:val="1"/>
    </w:tblPr>
    <w:tblStylePr w:type="firstRow">
      <w:tblPr/>
      <w:tcPr>
        <w:vAlign w:val="bottom"/>
      </w:tcPr>
    </w:tblStylePr>
  </w:style>
  <w:style w:type="table" w:customStyle="1" w:styleId="a6">
    <w:basedOn w:val="TableNormal"/>
    <w:tblPr>
      <w:tblStyleRowBandSize w:val="1"/>
      <w:tblStyleColBandSize w:val="1"/>
    </w:tblPr>
    <w:tblStylePr w:type="firstRow">
      <w:tblPr/>
      <w:tcPr>
        <w:tcBorders>
          <w:bottom w:val="nil"/>
        </w:tcBorders>
        <w:vAlign w:val="bottom"/>
      </w:tcPr>
    </w:tblStylePr>
  </w:style>
  <w:style w:type="table" w:customStyle="1" w:styleId="a7">
    <w:basedOn w:val="TableNormal"/>
    <w:tblPr>
      <w:tblStyleRowBandSize w:val="1"/>
      <w:tblStyleColBandSize w:val="1"/>
    </w:tblPr>
    <w:tblStylePr w:type="firstRow">
      <w:tblPr/>
      <w:tcPr>
        <w:tcBorders>
          <w:bottom w:val="nil"/>
        </w:tcBorders>
        <w:vAlign w:val="bottom"/>
      </w:tcPr>
    </w:tblStylePr>
  </w:style>
  <w:style w:type="table" w:customStyle="1" w:styleId="a8">
    <w:basedOn w:val="TableNormal"/>
    <w:tblPr>
      <w:tblStyleRowBandSize w:val="1"/>
      <w:tblStyleColBandSize w:val="1"/>
    </w:tblPr>
    <w:tblStylePr w:type="firstRow">
      <w:tblPr/>
      <w:tcPr>
        <w:tcBorders>
          <w:bottom w:val="nil"/>
        </w:tcBorders>
        <w:vAlign w:val="bottom"/>
      </w:tcPr>
    </w:tblStylePr>
  </w:style>
  <w:style w:type="table" w:customStyle="1" w:styleId="a9">
    <w:basedOn w:val="TableNormal"/>
    <w:pPr>
      <w:spacing w:after="0"/>
    </w:pPr>
    <w:tblPr>
      <w:tblStyleRowBandSize w:val="1"/>
      <w:tblStyleColBandSize w:val="1"/>
    </w:tblPr>
  </w:style>
  <w:style w:type="table" w:customStyle="1" w:styleId="aa">
    <w:basedOn w:val="TableNormal"/>
    <w:tblPr>
      <w:tblStyleRowBandSize w:val="1"/>
      <w:tblStyleColBandSize w:val="1"/>
    </w:tblPr>
    <w:tblStylePr w:type="firstRow">
      <w:tblPr/>
      <w:tcPr>
        <w:vAlign w:val="bottom"/>
      </w:tcPr>
    </w:tblStylePr>
  </w:style>
  <w:style w:type="table" w:customStyle="1" w:styleId="ab">
    <w:basedOn w:val="TableNormal"/>
    <w:tblPr>
      <w:tblStyleRowBandSize w:val="1"/>
      <w:tblStyleColBandSize w:val="1"/>
    </w:tblPr>
    <w:tblStylePr w:type="firstRow">
      <w:tblPr/>
      <w:tcPr>
        <w:tcBorders>
          <w:bottom w:val="nil"/>
        </w:tcBorders>
        <w:vAlign w:val="bottom"/>
      </w:tcPr>
    </w:tblStylePr>
  </w:style>
  <w:style w:type="table" w:customStyle="1" w:styleId="ac">
    <w:basedOn w:val="TableNormal"/>
    <w:tblPr>
      <w:tblStyleRowBandSize w:val="1"/>
      <w:tblStyleColBandSize w:val="1"/>
    </w:tblPr>
    <w:tblStylePr w:type="firstRow">
      <w:tblPr/>
      <w:tcPr>
        <w:tcBorders>
          <w:bottom w:val="nil"/>
        </w:tcBorders>
        <w:vAlign w:val="bottom"/>
      </w:tcPr>
    </w:tblStylePr>
  </w:style>
  <w:style w:type="table" w:customStyle="1" w:styleId="ad">
    <w:basedOn w:val="TableNormal"/>
    <w:tblPr>
      <w:tblStyleRowBandSize w:val="1"/>
      <w:tblStyleColBandSize w:val="1"/>
    </w:tblPr>
    <w:tblStylePr w:type="firstRow">
      <w:tblPr/>
      <w:tcPr>
        <w:tcBorders>
          <w:bottom w:val="nil"/>
        </w:tcBorders>
        <w:vAlign w:val="bottom"/>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anaconda.com/" TargetMode="External"/><Relationship Id="rId21" Type="http://schemas.openxmlformats.org/officeDocument/2006/relationships/hyperlink" Target="https://dx.doi.org/10.17504/protocols.io.kxygx3y1dg8j/v1" TargetMode="External"/><Relationship Id="rId42" Type="http://schemas.openxmlformats.org/officeDocument/2006/relationships/hyperlink" Target="https://github.com/tolkit/fasta_windows" TargetMode="External"/><Relationship Id="rId47" Type="http://schemas.openxmlformats.org/officeDocument/2006/relationships/hyperlink" Target="https://github.com/thegenemyers/MERQURY.FK" TargetMode="External"/><Relationship Id="rId63" Type="http://schemas.openxmlformats.org/officeDocument/2006/relationships/hyperlink" Target="https://doi.org/10.1093/nar/gkac1052" TargetMode="External"/><Relationship Id="rId68" Type="http://schemas.openxmlformats.org/officeDocument/2006/relationships/hyperlink" Target="https://doi.org/10.1038/s41592-020-01056-5" TargetMode="External"/><Relationship Id="rId84" Type="http://schemas.openxmlformats.org/officeDocument/2006/relationships/hyperlink" Target="https://doi.org/10.1093/gigascience/giaa153" TargetMode="External"/><Relationship Id="rId89" Type="http://schemas.openxmlformats.org/officeDocument/2006/relationships/hyperlink" Target="https://dl.acm.org/doi/10.5555/2600239.2600241" TargetMode="External"/><Relationship Id="rId16" Type="http://schemas.openxmlformats.org/officeDocument/2006/relationships/image" Target="media/image1.jpg"/><Relationship Id="rId11" Type="http://schemas.openxmlformats.org/officeDocument/2006/relationships/hyperlink" Target="https://doi.org/10.5281/zenodo.12162482" TargetMode="External"/><Relationship Id="rId32" Type="http://schemas.openxmlformats.org/officeDocument/2006/relationships/hyperlink" Target="https://blobtoolkit.genomehubs.org/view/GCA_964261665.1/blob" TargetMode="External"/><Relationship Id="rId37" Type="http://schemas.openxmlformats.org/officeDocument/2006/relationships/hyperlink" Target="ftp://ftp.ncbi.nlm.nih.gov/blast/executables/blast+/" TargetMode="External"/><Relationship Id="rId53" Type="http://schemas.openxmlformats.org/officeDocument/2006/relationships/hyperlink" Target="https://github.com/samtools/samtools" TargetMode="External"/><Relationship Id="rId58" Type="http://schemas.openxmlformats.org/officeDocument/2006/relationships/hyperlink" Target="https://github.com/c-zhou/yahs" TargetMode="External"/><Relationship Id="rId74" Type="http://schemas.openxmlformats.org/officeDocument/2006/relationships/hyperlink" Target="https://doi.org/10.1093/bioinformatics/btw354" TargetMode="External"/><Relationship Id="rId79" Type="http://schemas.openxmlformats.org/officeDocument/2006/relationships/hyperlink" Target="https://doi.org/10.1007/s10592-012-0372-8" TargetMode="External"/><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doi.org/10.17504/protocols.io.q26g7p1wkgwz/v1" TargetMode="External"/><Relationship Id="rId95" Type="http://schemas.openxmlformats.org/officeDocument/2006/relationships/hyperlink" Target="https://doi.org/10.1186/s13059-020-02134-9" TargetMode="External"/><Relationship Id="rId22" Type="http://schemas.openxmlformats.org/officeDocument/2006/relationships/hyperlink" Target="https://github.com/thegenemyers/FASTK" TargetMode="External"/><Relationship Id="rId27" Type="http://schemas.openxmlformats.org/officeDocument/2006/relationships/image" Target="media/image2.png"/><Relationship Id="rId43" Type="http://schemas.openxmlformats.org/officeDocument/2006/relationships/hyperlink" Target="https://github.com/thegenemyers/FASTK" TargetMode="External"/><Relationship Id="rId48" Type="http://schemas.openxmlformats.org/officeDocument/2006/relationships/hyperlink" Target="https://github.com/lh3/minimap2" TargetMode="External"/><Relationship Id="rId64" Type="http://schemas.openxmlformats.org/officeDocument/2006/relationships/hyperlink" Target="https://doi.org/10.1038/s41592-021-01101-x" TargetMode="External"/><Relationship Id="rId69" Type="http://schemas.openxmlformats.org/officeDocument/2006/relationships/hyperlink" Target="https://doi.org/10.1038/s41592-020-01056-5" TargetMode="External"/><Relationship Id="rId80" Type="http://schemas.openxmlformats.org/officeDocument/2006/relationships/hyperlink" Target="https://doi.org/10.1007/s10592-012-0372-8" TargetMode="External"/><Relationship Id="rId85" Type="http://schemas.openxmlformats.org/officeDocument/2006/relationships/hyperlink" Target="https://doi.org/10.1186/s13059-018-1486-1" TargetMode="External"/><Relationship Id="rId12" Type="http://schemas.openxmlformats.org/officeDocument/2006/relationships/hyperlink" Target="https://doi.org/10.5281/zenodo.12165051" TargetMode="External"/><Relationship Id="rId17" Type="http://schemas.openxmlformats.org/officeDocument/2006/relationships/hyperlink" Target="https://dx.doi.org/10.17504/protocols.io.8epv5xxy6g1b/v1" TargetMode="External"/><Relationship Id="rId25" Type="http://schemas.openxmlformats.org/officeDocument/2006/relationships/hyperlink" Target="https://zenodo.org/records/13758882" TargetMode="External"/><Relationship Id="rId33" Type="http://schemas.openxmlformats.org/officeDocument/2006/relationships/image" Target="media/image6.png"/><Relationship Id="rId38" Type="http://schemas.openxmlformats.org/officeDocument/2006/relationships/hyperlink" Target="https://github.com/blobtoolkit/blobtoolkit" TargetMode="External"/><Relationship Id="rId46" Type="http://schemas.openxmlformats.org/officeDocument/2006/relationships/hyperlink" Target="https://github.com/chhylp123/hifiasm" TargetMode="External"/><Relationship Id="rId59" Type="http://schemas.openxmlformats.org/officeDocument/2006/relationships/hyperlink" Target="https://identifiers.org/ena.embl/PRJEB78806" TargetMode="External"/><Relationship Id="rId67" Type="http://schemas.openxmlformats.org/officeDocument/2006/relationships/hyperlink" Target="https://doi.org/10.1038/s41592-020-01056-5" TargetMode="External"/><Relationship Id="rId103" Type="http://schemas.openxmlformats.org/officeDocument/2006/relationships/theme" Target="theme/theme1.xml"/><Relationship Id="rId20" Type="http://schemas.openxmlformats.org/officeDocument/2006/relationships/hyperlink" Target="https://dx.doi.org/10.17504/protocols.io.kxygx3y4dg8j/v1" TargetMode="External"/><Relationship Id="rId41" Type="http://schemas.openxmlformats.org/officeDocument/2006/relationships/hyperlink" Target="https://github.com/bbuchfink/diamond" TargetMode="External"/><Relationship Id="rId54" Type="http://schemas.openxmlformats.org/officeDocument/2006/relationships/hyperlink" Target="https://github.com/sanger-tol/blobtoolkit" TargetMode="External"/><Relationship Id="rId62" Type="http://schemas.openxmlformats.org/officeDocument/2006/relationships/hyperlink" Target="https://doi.org/10.1016/S0022-2836(05)80360-2" TargetMode="External"/><Relationship Id="rId70" Type="http://schemas.openxmlformats.org/officeDocument/2006/relationships/hyperlink" Target="https://doi.org/10.1038/s41587-022-01261-x" TargetMode="External"/><Relationship Id="rId75" Type="http://schemas.openxmlformats.org/officeDocument/2006/relationships/hyperlink" Target="https://doi.org/10.1038/s41587-020-0439-x" TargetMode="External"/><Relationship Id="rId83" Type="http://schemas.openxmlformats.org/officeDocument/2006/relationships/hyperlink" Target="https://github.com/sanger-tol/PretextView" TargetMode="External"/><Relationship Id="rId88" Type="http://schemas.openxmlformats.org/officeDocument/2006/relationships/hyperlink" Target="https://doi.org/10.1093/molbev/msab199" TargetMode="External"/><Relationship Id="rId91" Type="http://schemas.openxmlformats.org/officeDocument/2006/relationships/hyperlink" Target="https://doi.org/10.5281/zenodo.10047653" TargetMode="External"/><Relationship Id="rId96" Type="http://schemas.openxmlformats.org/officeDocument/2006/relationships/hyperlink" Target="https://doi.org/10.1186/s12859-023-05385-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ucnredlist.org/regions/european-red-list" TargetMode="External"/><Relationship Id="rId23" Type="http://schemas.openxmlformats.org/officeDocument/2006/relationships/hyperlink" Target="https://pipelines.tol.sanger.ac.uk/ascc" TargetMode="External"/><Relationship Id="rId28" Type="http://schemas.openxmlformats.org/officeDocument/2006/relationships/image" Target="media/image3.png"/><Relationship Id="rId36" Type="http://schemas.openxmlformats.org/officeDocument/2006/relationships/hyperlink" Target="https://github.com/arq5x/bedtools2" TargetMode="External"/><Relationship Id="rId49" Type="http://schemas.openxmlformats.org/officeDocument/2006/relationships/hyperlink" Target="https://github.com/marcelauliano/MitoHiFi" TargetMode="External"/><Relationship Id="rId57" Type="http://schemas.openxmlformats.org/officeDocument/2006/relationships/hyperlink" Target="https://github.com/sanger-tol/treeval" TargetMode="External"/><Relationship Id="rId10" Type="http://schemas.microsoft.com/office/2016/09/relationships/commentsIds" Target="commentsIds.xml"/><Relationship Id="rId31" Type="http://schemas.openxmlformats.org/officeDocument/2006/relationships/image" Target="media/image5.png"/><Relationship Id="rId44" Type="http://schemas.openxmlformats.org/officeDocument/2006/relationships/hyperlink" Target="https://github.com/vgl-hub/gfastats" TargetMode="External"/><Relationship Id="rId52" Type="http://schemas.openxmlformats.org/officeDocument/2006/relationships/hyperlink" Target="https://github.com/sanger-tol/PretextView" TargetMode="External"/><Relationship Id="rId60" Type="http://schemas.openxmlformats.org/officeDocument/2006/relationships/hyperlink" Target="https://www.ebi.ac.uk/ena/browser/view/PRJEB71705" TargetMode="External"/><Relationship Id="rId65" Type="http://schemas.openxmlformats.org/officeDocument/2006/relationships/hyperlink" Target="https://doi.org/10.12688/wellcomeopenres.18658.1" TargetMode="External"/><Relationship Id="rId73" Type="http://schemas.openxmlformats.org/officeDocument/2006/relationships/hyperlink" Target="https://doi.org/10.1186/s13059-023-02914-z" TargetMode="External"/><Relationship Id="rId78" Type="http://schemas.openxmlformats.org/officeDocument/2006/relationships/hyperlink" Target="https://doi.org/10.1007/s10592-012-0372-8" TargetMode="External"/><Relationship Id="rId81" Type="http://schemas.openxmlformats.org/officeDocument/2006/relationships/hyperlink" Target="https://doi.org/10.1007/s10592-012-0372-8" TargetMode="External"/><Relationship Id="rId86" Type="http://schemas.openxmlformats.org/officeDocument/2006/relationships/hyperlink" Target="https://doi.org/10.1371/journal.pone.0177459" TargetMode="External"/><Relationship Id="rId94" Type="http://schemas.openxmlformats.org/officeDocument/2006/relationships/hyperlink" Target="https://doi.org/10.1038/s41586-021-03451-0"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doi.org/10.5281/zenodo.12160324" TargetMode="External"/><Relationship Id="rId18" Type="http://schemas.openxmlformats.org/officeDocument/2006/relationships/hyperlink" Target="https://dx.doi.org/10.17504/protocols.io.x54v9prmqg3e/v1" TargetMode="External"/><Relationship Id="rId39" Type="http://schemas.openxmlformats.org/officeDocument/2006/relationships/hyperlink" Target="https://gitlab.com/ezlab/busco" TargetMode="External"/><Relationship Id="rId34" Type="http://schemas.openxmlformats.org/officeDocument/2006/relationships/hyperlink" Target="https://www.earthbiogenome.org/report-on-assembly-standards" TargetMode="External"/><Relationship Id="rId50" Type="http://schemas.openxmlformats.org/officeDocument/2006/relationships/hyperlink" Target="https://github.com/MultiQC/MultiQC" TargetMode="External"/><Relationship Id="rId55" Type="http://schemas.openxmlformats.org/officeDocument/2006/relationships/hyperlink" Target="https://github.com/lh3/seqtk" TargetMode="External"/><Relationship Id="rId76" Type="http://schemas.openxmlformats.org/officeDocument/2006/relationships/hyperlink" Target="https://doi.org/10.1093/bioinformatics/btac460" TargetMode="External"/><Relationship Id="rId97" Type="http://schemas.openxmlformats.org/officeDocument/2006/relationships/hyperlink" Target="https://doi.org/10.1109/IPDPS.2019.00041" TargetMode="External"/><Relationship Id="rId7" Type="http://schemas.openxmlformats.org/officeDocument/2006/relationships/endnotes" Target="endnotes.xml"/><Relationship Id="rId71" Type="http://schemas.openxmlformats.org/officeDocument/2006/relationships/hyperlink" Target="https://doi.org/10.1093/bioinformatics/btx192" TargetMode="External"/><Relationship Id="rId92" Type="http://schemas.openxmlformats.org/officeDocument/2006/relationships/hyperlink" Target="https://doi.org/10.1038/s41467-020-14998-3" TargetMode="Externa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gitlab.com/wtsi-grit/rapid-curation" TargetMode="External"/><Relationship Id="rId40" Type="http://schemas.openxmlformats.org/officeDocument/2006/relationships/hyperlink" Target="https://github.com/bwa-mem2/bwa-mem2" TargetMode="External"/><Relationship Id="rId45" Type="http://schemas.openxmlformats.org/officeDocument/2006/relationships/hyperlink" Target="https://github.com/genomehubs/goat-cli" TargetMode="External"/><Relationship Id="rId66" Type="http://schemas.openxmlformats.org/officeDocument/2006/relationships/hyperlink" Target="https://doi.org/10.1534/g3.119.400908" TargetMode="External"/><Relationship Id="rId87" Type="http://schemas.openxmlformats.org/officeDocument/2006/relationships/hyperlink" Target="https://doi.org/10.1093/bioinformatics/bty191" TargetMode="External"/><Relationship Id="rId61" Type="http://schemas.openxmlformats.org/officeDocument/2006/relationships/hyperlink" Target="https://doi.org/10.1111/1755-0998.13160" TargetMode="External"/><Relationship Id="rId82" Type="http://schemas.openxmlformats.org/officeDocument/2006/relationships/hyperlink" Target="https://doi.org/10.1007/s10592-012-0372-8" TargetMode="External"/><Relationship Id="rId19" Type="http://schemas.openxmlformats.org/officeDocument/2006/relationships/hyperlink" Target="https://dx.doi.org/10.17504/protocols.io.5qpvo3r19v4o/v1" TargetMode="External"/><Relationship Id="rId14" Type="http://schemas.openxmlformats.org/officeDocument/2006/relationships/hyperlink" Target="https://doi.org/10.5281/zenodo.12205391" TargetMode="External"/><Relationship Id="rId30" Type="http://schemas.openxmlformats.org/officeDocument/2006/relationships/hyperlink" Target="https://blobtoolkit.genomehubs.org/view/GCA_964261665.1/snail" TargetMode="External"/><Relationship Id="rId35" Type="http://schemas.openxmlformats.org/officeDocument/2006/relationships/hyperlink" Target="https://www.earthbiogenome.org/report-on-assembly-standards" TargetMode="External"/><Relationship Id="rId56" Type="http://schemas.openxmlformats.org/officeDocument/2006/relationships/hyperlink" Target="https://github.com/sylabs/singularity" TargetMode="External"/><Relationship Id="rId77" Type="http://schemas.openxmlformats.org/officeDocument/2006/relationships/hyperlink" Target="https://doi.org/10.1038/s41592-018-0046-7" TargetMode="External"/><Relationship Id="rId100" Type="http://schemas.openxmlformats.org/officeDocument/2006/relationships/footer" Target="footer2.xml"/><Relationship Id="rId8" Type="http://schemas.openxmlformats.org/officeDocument/2006/relationships/comments" Target="comments.xml"/><Relationship Id="rId51" Type="http://schemas.openxmlformats.org/officeDocument/2006/relationships/hyperlink" Target="https://github.com/nextflow-io/nextflow" TargetMode="External"/><Relationship Id="rId72" Type="http://schemas.openxmlformats.org/officeDocument/2006/relationships/hyperlink" Target="https://doi.org/10.1038/nbt.3820" TargetMode="External"/><Relationship Id="rId93" Type="http://schemas.openxmlformats.org/officeDocument/2006/relationships/hyperlink" Target="https://doi.org/10.1016/j.cell.2014.11.021" TargetMode="External"/><Relationship Id="rId98" Type="http://schemas.openxmlformats.org/officeDocument/2006/relationships/hyperlink" Target="https://doi.org/10.1093/bioinformatics/btac808"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u6/T7aR4tNchjihSCardhnbcxQ==">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18</Pages>
  <Words>6031</Words>
  <Characters>34381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Karen Houliston</dc:creator>
  <cp:lastModifiedBy>Karen Houliston</cp:lastModifiedBy>
  <cp:revision>3</cp:revision>
  <dcterms:created xsi:type="dcterms:W3CDTF">2025-02-14T09:04:00Z</dcterms:created>
  <dcterms:modified xsi:type="dcterms:W3CDTF">2025-04-25T21:55:00Z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present a genome assembly from a female specimen of Zygaena carniolica (Crepuscular Burnet; Arthropoda; Insecta; Lepidoptera; Zygaenidae). The haplotype-resolved assembly contains two haplotypes with total lengths of 353.39 megabases and 323.68 megabases, respectively. Most of haplotype 1 (%) is scaffolded into 31 chromosomal pseudomolecules. Haplotype 2 was assembled to scaffold level. The mitochondrial genome has also been assembled and is 15.56 kilobases in length.</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
  </property>
  <property fmtid="{D5CDD505-2E9C-101B-9397-08002B2CF9AE}" pid="6" name="ccsDelim">
    <vt:lpwstr>,</vt:lpwstr>
  </property>
  <property fmtid="{D5CDD505-2E9C-101B-9397-08002B2CF9AE}" pid="7" name="ccsLabelSep">
    <vt:lpwstr>—</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
    <vt:lpwstr/>
  </property>
  <property fmtid="{D5CDD505-2E9C-101B-9397-08002B2CF9AE}" pid="15" name="crossrefYaml">
    <vt:lpwstr>pandoc-crossref.yaml</vt:lpwstr>
  </property>
  <property fmtid="{D5CDD505-2E9C-101B-9397-08002B2CF9AE}" pid="16" name="csl">
    <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DisplayTemplate">
    <vt:lpwstr>e</vt:lpwstr>
  </property>
  <property fmtid="{D5CDD505-2E9C-101B-9397-08002B2CF9AE}" pid="21" name="eqnIndexTemplate">
    <vt:lpwstr>(i)</vt:lpwstr>
  </property>
  <property fmtid="{D5CDD505-2E9C-101B-9397-08002B2CF9AE}" pid="22" name="eqnInlineTableTemplate">
    <vt:lpwstr>e</vt:lpwstr>
  </property>
  <property fmtid="{D5CDD505-2E9C-101B-9397-08002B2CF9AE}" pid="23" name="eqnInlineTemplate">
    <vt:lpwstr>eequationNumberTeX{i}</vt:lpwstr>
  </property>
  <property fmtid="{D5CDD505-2E9C-101B-9397-08002B2CF9AE}" pid="24" name="eqnPrefix">
    <vt:lpwstr/>
  </property>
  <property fmtid="{D5CDD505-2E9C-101B-9397-08002B2CF9AE}" pid="25" name="eqnPrefixTemplate">
    <vt:lpwstr>p i</vt:lpwstr>
  </property>
  <property fmtid="{D5CDD505-2E9C-101B-9397-08002B2CF9AE}" pid="26" name="equationNumberTeX">
    <vt:lpwstr>\qquad</vt:lpwstr>
  </property>
  <property fmtid="{D5CDD505-2E9C-101B-9397-08002B2CF9AE}" pid="27" name="figLabels">
    <vt:lpwstr>arabic</vt:lpwstr>
  </property>
  <property fmtid="{D5CDD505-2E9C-101B-9397-08002B2CF9AE}" pid="28" name="figPrefix">
    <vt:lpwstr/>
  </property>
  <property fmtid="{D5CDD505-2E9C-101B-9397-08002B2CF9AE}" pid="29" name="figPrefixTemplate">
    <vt:lpwstr>p i</vt:lpwstr>
  </property>
  <property fmtid="{D5CDD505-2E9C-101B-9397-08002B2CF9AE}" pid="30" name="figureTemplate">
    <vt:lpwstr>figureTitle ititleDelim t</vt:lpwstr>
  </property>
  <property fmtid="{D5CDD505-2E9C-101B-9397-08002B2CF9AE}" pid="31" name="figureTitle">
    <vt:lpwstr>Figure</vt:lpwstr>
  </property>
  <property fmtid="{D5CDD505-2E9C-101B-9397-08002B2CF9AE}" pid="32" name="header-includes">
    <vt:lpwstr/>
  </property>
  <property fmtid="{D5CDD505-2E9C-101B-9397-08002B2CF9AE}" pid="33" name="implicit_figures">
    <vt:lpwstr>True</vt:lpwstr>
  </property>
  <property fmtid="{D5CDD505-2E9C-101B-9397-08002B2CF9AE}" pid="34" name="lastDelim">
    <vt:lpwstr>,</vt:lpwstr>
  </property>
  <property fmtid="{D5CDD505-2E9C-101B-9397-08002B2CF9AE}" pid="35" name="link-citations">
    <vt:lpwstr>True</vt:lpwstr>
  </property>
  <property fmtid="{D5CDD505-2E9C-101B-9397-08002B2CF9AE}" pid="36" name="linkReferences">
    <vt:lpwstr>True</vt:lpwstr>
  </property>
  <property fmtid="{D5CDD505-2E9C-101B-9397-08002B2CF9AE}" pid="37" name="listItemTitleDelim">
    <vt:lpwstr>.</vt:lpwstr>
  </property>
  <property fmtid="{D5CDD505-2E9C-101B-9397-08002B2CF9AE}" pid="38" name="listingTemplate">
    <vt:lpwstr>listingTitle ititleDelim t</vt:lpwstr>
  </property>
  <property fmtid="{D5CDD505-2E9C-101B-9397-08002B2CF9AE}" pid="39" name="listingTitle">
    <vt:lpwstr>Listing</vt:lpwstr>
  </property>
  <property fmtid="{D5CDD505-2E9C-101B-9397-08002B2CF9AE}" pid="40" name="listings">
    <vt:lpwstr>False</vt:lpwstr>
  </property>
  <property fmtid="{D5CDD505-2E9C-101B-9397-08002B2CF9AE}" pid="41" name="lofItemTemplate">
    <vt:lpwstr>lofItemTitleilistItemTitleDelimt</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nameInLink">
    <vt:lpwstr>False</vt:lpwstr>
  </property>
  <property fmtid="{D5CDD505-2E9C-101B-9397-08002B2CF9AE}" pid="54" name="numberSections">
    <vt:lpwstr>False</vt:lpwstr>
  </property>
  <property fmtid="{D5CDD505-2E9C-101B-9397-08002B2CF9AE}" pid="55" name="pairDelim">
    <vt:lpwstr>,</vt:lpwstr>
  </property>
  <property fmtid="{D5CDD505-2E9C-101B-9397-08002B2CF9AE}" pid="56" name="rangeDelim">
    <vt:lpwstr>-</vt:lpwstr>
  </property>
  <property fmtid="{D5CDD505-2E9C-101B-9397-08002B2CF9AE}" pid="57" name="refDelim">
    <vt:lpwstr>,</vt:lpwstr>
  </property>
  <property fmtid="{D5CDD505-2E9C-101B-9397-08002B2CF9AE}" pid="58" name="refIndexTemplate">
    <vt:lpwstr>isuf</vt:lpwstr>
  </property>
  <property fmtid="{D5CDD505-2E9C-101B-9397-08002B2CF9AE}" pid="59" name="secHeaderDelim">
    <vt:lpwstr/>
  </property>
  <property fmtid="{D5CDD505-2E9C-101B-9397-08002B2CF9AE}" pid="60" name="secHeaderTemplate">
    <vt:lpwstr>isecHeaderDelim[n]t</vt:lpwstr>
  </property>
  <property fmtid="{D5CDD505-2E9C-101B-9397-08002B2CF9AE}" pid="61" name="secLabels">
    <vt:lpwstr>arabic</vt:lpwstr>
  </property>
  <property fmtid="{D5CDD505-2E9C-101B-9397-08002B2CF9AE}" pid="62" name="secPrefix">
    <vt:lpwstr/>
  </property>
  <property fmtid="{D5CDD505-2E9C-101B-9397-08002B2CF9AE}" pid="63" name="secPrefixTemplate">
    <vt:lpwstr>p i</vt:lpwstr>
  </property>
  <property fmtid="{D5CDD505-2E9C-101B-9397-08002B2CF9AE}" pid="64" name="sectionsDepth">
    <vt:lpwstr>0</vt:lpwstr>
  </property>
  <property fmtid="{D5CDD505-2E9C-101B-9397-08002B2CF9AE}" pid="65" name="subfigGrid">
    <vt:lpwstr>False</vt:lpwstr>
  </property>
  <property fmtid="{D5CDD505-2E9C-101B-9397-08002B2CF9AE}" pid="66" name="subfigLabels">
    <vt:lpwstr>alpha a</vt:lpwstr>
  </property>
  <property fmtid="{D5CDD505-2E9C-101B-9397-08002B2CF9AE}" pid="67" name="subfigureChildTemplate">
    <vt:lpwstr>i</vt:lpwstr>
  </property>
  <property fmtid="{D5CDD505-2E9C-101B-9397-08002B2CF9AE}" pid="68" name="subfigureRefIndexTemplate">
    <vt:lpwstr>isuf (s)</vt:lpwstr>
  </property>
  <property fmtid="{D5CDD505-2E9C-101B-9397-08002B2CF9AE}" pid="69" name="subfigureTemplate">
    <vt:lpwstr>figureTitle ititleDelim t. ccs</vt:lpwstr>
  </property>
  <property fmtid="{D5CDD505-2E9C-101B-9397-08002B2CF9AE}" pid="70" name="tableEqns">
    <vt:lpwstr>False</vt:lpwstr>
  </property>
  <property fmtid="{D5CDD505-2E9C-101B-9397-08002B2CF9AE}" pid="71" name="tableTemplate">
    <vt:lpwstr>tableTitle ititleDelim t</vt:lpwstr>
  </property>
  <property fmtid="{D5CDD505-2E9C-101B-9397-08002B2CF9AE}" pid="72" name="tableTitle">
    <vt:lpwstr>Table</vt:lpwstr>
  </property>
  <property fmtid="{D5CDD505-2E9C-101B-9397-08002B2CF9AE}" pid="73" name="tblLabels">
    <vt:lpwstr>arabic</vt:lpwstr>
  </property>
  <property fmtid="{D5CDD505-2E9C-101B-9397-08002B2CF9AE}" pid="74" name="tblPrefix">
    <vt:lpwstr/>
  </property>
  <property fmtid="{D5CDD505-2E9C-101B-9397-08002B2CF9AE}" pid="75" name="tblPrefixTemplate">
    <vt:lpwstr>p i</vt:lpwstr>
  </property>
  <property fmtid="{D5CDD505-2E9C-101B-9397-08002B2CF9AE}" pid="76" name="titleDelim">
    <vt:lpwstr>:</vt:lpwstr>
  </property>
</Properties>
</file>